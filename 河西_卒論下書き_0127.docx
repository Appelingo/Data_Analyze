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DD6BF" w14:textId="77777777" w:rsidR="00D4073E" w:rsidRDefault="00D4073E" w:rsidP="00C01CD4">
      <w:pPr>
        <w:widowControl/>
        <w:rPr>
          <w:rFonts w:asciiTheme="minorEastAsia" w:hAnsiTheme="minorEastAsia" w:cs="Calibri"/>
          <w:b/>
          <w:color w:val="000000"/>
          <w:sz w:val="36"/>
          <w:shd w:val="clear" w:color="auto" w:fill="FFFFFF"/>
        </w:rPr>
      </w:pPr>
    </w:p>
    <w:p w14:paraId="3E5D3B52" w14:textId="77777777" w:rsidR="006201B5" w:rsidRDefault="006201B5" w:rsidP="00C01CD4">
      <w:pPr>
        <w:widowControl/>
        <w:rPr>
          <w:rFonts w:asciiTheme="minorEastAsia" w:hAnsiTheme="minorEastAsia" w:cs="Calibri"/>
          <w:b/>
          <w:color w:val="000000"/>
          <w:sz w:val="36"/>
          <w:shd w:val="clear" w:color="auto" w:fill="FFFFFF"/>
        </w:rPr>
      </w:pPr>
    </w:p>
    <w:p w14:paraId="19B989CB" w14:textId="77777777" w:rsidR="006201B5" w:rsidRDefault="006201B5" w:rsidP="00C01CD4">
      <w:pPr>
        <w:widowControl/>
        <w:rPr>
          <w:rFonts w:asciiTheme="minorEastAsia" w:hAnsiTheme="minorEastAsia" w:cs="Calibri"/>
          <w:b/>
          <w:color w:val="000000"/>
          <w:sz w:val="36"/>
          <w:shd w:val="clear" w:color="auto" w:fill="FFFFFF"/>
        </w:rPr>
      </w:pPr>
    </w:p>
    <w:p w14:paraId="4935CD7A" w14:textId="20DF3196" w:rsidR="00016ED0" w:rsidRDefault="00016ED0" w:rsidP="00E967FD">
      <w:pPr>
        <w:widowControl/>
        <w:jc w:val="center"/>
        <w:rPr>
          <w:rFonts w:asciiTheme="minorEastAsia" w:hAnsiTheme="minorEastAsia" w:cs="Calibri"/>
          <w:b/>
          <w:color w:val="000000"/>
          <w:sz w:val="36"/>
          <w:shd w:val="clear" w:color="auto" w:fill="FFFFFF"/>
        </w:rPr>
      </w:pPr>
      <w:r w:rsidRPr="00016ED0">
        <w:rPr>
          <w:rFonts w:asciiTheme="minorEastAsia" w:hAnsiTheme="minorEastAsia" w:cs="Calibri"/>
          <w:b/>
          <w:color w:val="000000"/>
          <w:sz w:val="36"/>
          <w:shd w:val="clear" w:color="auto" w:fill="FFFFFF"/>
        </w:rPr>
        <w:t>2光子イオン化過程の赤外強度による影響の研究</w:t>
      </w:r>
    </w:p>
    <w:p w14:paraId="2D7E175E" w14:textId="77777777" w:rsidR="00E967FD" w:rsidRPr="00E967FD" w:rsidRDefault="00E967FD" w:rsidP="00E967FD">
      <w:pPr>
        <w:widowControl/>
        <w:rPr>
          <w:rFonts w:asciiTheme="minorEastAsia" w:hAnsiTheme="minorEastAsia"/>
          <w:b/>
        </w:rPr>
      </w:pPr>
    </w:p>
    <w:p w14:paraId="55F34EEA" w14:textId="77777777" w:rsidR="00016ED0" w:rsidRDefault="00016ED0" w:rsidP="00016ED0"/>
    <w:p w14:paraId="39F69DBE" w14:textId="77777777" w:rsidR="00C01CD4" w:rsidRDefault="00C01CD4" w:rsidP="00016ED0"/>
    <w:p w14:paraId="450E5498" w14:textId="77777777" w:rsidR="00C01CD4" w:rsidRDefault="00C01CD4" w:rsidP="00016ED0"/>
    <w:p w14:paraId="72274D0F" w14:textId="77777777" w:rsidR="00016ED0" w:rsidRDefault="00016ED0" w:rsidP="00016ED0"/>
    <w:p w14:paraId="68C4216C" w14:textId="77777777" w:rsidR="00016ED0" w:rsidRDefault="00016ED0" w:rsidP="00016ED0"/>
    <w:p w14:paraId="47431881" w14:textId="77777777" w:rsidR="00016ED0" w:rsidRDefault="00016ED0" w:rsidP="00016ED0"/>
    <w:p w14:paraId="740FF8C2" w14:textId="77777777" w:rsidR="00016ED0" w:rsidRDefault="00016ED0" w:rsidP="00016ED0"/>
    <w:p w14:paraId="23C719E6" w14:textId="77777777" w:rsidR="00016ED0" w:rsidRDefault="00016ED0" w:rsidP="00016ED0"/>
    <w:p w14:paraId="48F4C06C" w14:textId="77777777" w:rsidR="00D4073E" w:rsidRDefault="00D4073E" w:rsidP="00016ED0"/>
    <w:p w14:paraId="7086D941" w14:textId="77777777" w:rsidR="00D4073E" w:rsidRDefault="00D4073E" w:rsidP="00016ED0"/>
    <w:p w14:paraId="004993A5" w14:textId="77777777" w:rsidR="00D4073E" w:rsidRDefault="00D4073E" w:rsidP="00016ED0"/>
    <w:p w14:paraId="21B1CC54" w14:textId="77777777" w:rsidR="00D4073E" w:rsidRDefault="00D4073E" w:rsidP="00016ED0"/>
    <w:p w14:paraId="3CF86C83" w14:textId="77777777" w:rsidR="00D4073E" w:rsidRDefault="00D4073E" w:rsidP="00016ED0"/>
    <w:p w14:paraId="283943EE" w14:textId="39A204A0" w:rsidR="00016ED0" w:rsidRPr="00016ED0" w:rsidRDefault="00016ED0" w:rsidP="00016ED0">
      <w:pPr>
        <w:jc w:val="center"/>
        <w:rPr>
          <w:sz w:val="32"/>
        </w:rPr>
      </w:pPr>
      <w:r w:rsidRPr="00016ED0">
        <w:rPr>
          <w:sz w:val="32"/>
        </w:rPr>
        <w:t>早稲田大学　先進理工学部　応用物理学科　新倉研究室</w:t>
      </w:r>
    </w:p>
    <w:p w14:paraId="17984844" w14:textId="36FA0DDF" w:rsidR="00016ED0" w:rsidRPr="00016ED0" w:rsidRDefault="00016ED0" w:rsidP="00016ED0">
      <w:pPr>
        <w:jc w:val="center"/>
        <w:rPr>
          <w:sz w:val="32"/>
        </w:rPr>
      </w:pPr>
      <w:r w:rsidRPr="00016ED0">
        <w:rPr>
          <w:rFonts w:hint="eastAsia"/>
          <w:sz w:val="32"/>
        </w:rPr>
        <w:t>1</w:t>
      </w:r>
      <w:r w:rsidRPr="00016ED0">
        <w:rPr>
          <w:sz w:val="32"/>
        </w:rPr>
        <w:t xml:space="preserve">Y17B029-3 </w:t>
      </w:r>
      <w:r w:rsidRPr="00016ED0">
        <w:rPr>
          <w:sz w:val="32"/>
        </w:rPr>
        <w:t>河西　剛</w:t>
      </w:r>
    </w:p>
    <w:p w14:paraId="31F2EC65" w14:textId="33F6A401" w:rsidR="00016ED0" w:rsidRPr="00016ED0" w:rsidRDefault="00016ED0" w:rsidP="00016ED0">
      <w:pPr>
        <w:jc w:val="center"/>
        <w:rPr>
          <w:sz w:val="32"/>
        </w:rPr>
      </w:pPr>
      <w:r w:rsidRPr="00016ED0">
        <w:rPr>
          <w:sz w:val="32"/>
        </w:rPr>
        <w:t>指導教員</w:t>
      </w:r>
      <w:r w:rsidRPr="00016ED0">
        <w:rPr>
          <w:rFonts w:hint="eastAsia"/>
          <w:sz w:val="32"/>
        </w:rPr>
        <w:t>:</w:t>
      </w:r>
      <w:r w:rsidRPr="00016ED0">
        <w:rPr>
          <w:rFonts w:hint="eastAsia"/>
          <w:sz w:val="32"/>
        </w:rPr>
        <w:t>新倉　弘倫</w:t>
      </w:r>
    </w:p>
    <w:p w14:paraId="76DE4B1E" w14:textId="77777777" w:rsidR="00D4073E" w:rsidRDefault="00D4073E">
      <w:pPr>
        <w:widowControl/>
        <w:jc w:val="left"/>
        <w:rPr>
          <w:rFonts w:asciiTheme="majorHAnsi" w:eastAsiaTheme="majorEastAsia" w:hAnsiTheme="majorHAnsi" w:cstheme="majorBidi"/>
          <w:sz w:val="24"/>
          <w:szCs w:val="24"/>
        </w:rPr>
      </w:pPr>
      <w:r>
        <w:br w:type="page"/>
      </w:r>
    </w:p>
    <w:p w14:paraId="6E278864" w14:textId="51745499" w:rsidR="005361C1" w:rsidRDefault="005361C1" w:rsidP="005361C1">
      <w:pPr>
        <w:pStyle w:val="1"/>
      </w:pPr>
      <w:r>
        <w:rPr>
          <w:rFonts w:hint="eastAsia"/>
        </w:rPr>
        <w:lastRenderedPageBreak/>
        <w:t>概要</w:t>
      </w:r>
    </w:p>
    <w:p w14:paraId="40B07771" w14:textId="6C09995C" w:rsidR="007E4429" w:rsidRDefault="005635A6" w:rsidP="005361C1">
      <w:r>
        <w:t>本研究では</w:t>
      </w:r>
      <w:r>
        <w:rPr>
          <w:rFonts w:hint="eastAsia"/>
        </w:rPr>
        <w:t>，</w:t>
      </w:r>
      <w:r>
        <w:t>高次高調波と赤外光を用いて試料をイオン化</w:t>
      </w:r>
      <w:r w:rsidR="002F787D">
        <w:t>する手法に着目し</w:t>
      </w:r>
      <w:r w:rsidR="002F787D">
        <w:rPr>
          <w:rFonts w:hint="eastAsia"/>
        </w:rPr>
        <w:t>，</w:t>
      </w:r>
      <w:r w:rsidR="002F787D">
        <w:t>赤外光の強度がイオン化によって生じる光電子の運動量に与える影響を調べた</w:t>
      </w:r>
      <w:r w:rsidR="002F787D">
        <w:rPr>
          <w:rFonts w:hint="eastAsia"/>
        </w:rPr>
        <w:t>.</w:t>
      </w:r>
      <w:r w:rsidR="003346B3">
        <w:t xml:space="preserve"> </w:t>
      </w:r>
      <w:r w:rsidR="00720D37">
        <w:rPr>
          <w:rFonts w:hint="eastAsia"/>
        </w:rPr>
        <w:t>アルゴンガスに高次高調波と赤外光を当て，生じた光電子の運動量分布を</w:t>
      </w:r>
      <w:r w:rsidR="00720D37">
        <w:rPr>
          <w:rFonts w:hint="eastAsia"/>
        </w:rPr>
        <w:t>Velocity Map Imaging</w:t>
      </w:r>
      <w:r w:rsidR="00D46DAB">
        <w:rPr>
          <w:rFonts w:hint="eastAsia"/>
        </w:rPr>
        <w:t>という</w:t>
      </w:r>
      <w:r w:rsidR="00BB3015">
        <w:rPr>
          <w:rFonts w:hint="eastAsia"/>
        </w:rPr>
        <w:t>方法を用いて計測した</w:t>
      </w:r>
      <w:r w:rsidR="00BB3015">
        <w:rPr>
          <w:rFonts w:hint="eastAsia"/>
        </w:rPr>
        <w:t>.</w:t>
      </w:r>
      <w:r>
        <w:t xml:space="preserve"> </w:t>
      </w:r>
      <w:r w:rsidR="00BC7904">
        <w:rPr>
          <w:rFonts w:hint="eastAsia"/>
        </w:rPr>
        <w:t>計測データを分析した結果，赤外光の強度が</w:t>
      </w:r>
      <w:r w:rsidR="00F47F3B">
        <w:rPr>
          <w:rFonts w:hint="eastAsia"/>
        </w:rPr>
        <w:t>大きくする</w:t>
      </w:r>
      <w:r w:rsidR="00BC7904">
        <w:rPr>
          <w:rFonts w:hint="eastAsia"/>
        </w:rPr>
        <w:t>と，光電子の信号強度の振動の振幅</w:t>
      </w:r>
      <w:r w:rsidR="00F47F3B">
        <w:rPr>
          <w:rFonts w:hint="eastAsia"/>
        </w:rPr>
        <w:t>が小さくなる</w:t>
      </w:r>
      <w:r w:rsidR="002546D2">
        <w:rPr>
          <w:rFonts w:hint="eastAsia"/>
        </w:rPr>
        <w:t>という結論に至った</w:t>
      </w:r>
      <w:r w:rsidR="002546D2">
        <w:rPr>
          <w:rFonts w:hint="eastAsia"/>
        </w:rPr>
        <w:t>.</w:t>
      </w:r>
    </w:p>
    <w:p w14:paraId="474D3DA8" w14:textId="77777777" w:rsidR="0056504F" w:rsidRPr="0056504F" w:rsidRDefault="0056504F" w:rsidP="005361C1"/>
    <w:p w14:paraId="2048061D" w14:textId="77777777" w:rsidR="008B68A7" w:rsidRDefault="00756E1B" w:rsidP="00397335">
      <w:pPr>
        <w:pStyle w:val="1"/>
      </w:pPr>
      <w:r>
        <w:rPr>
          <w:rFonts w:hint="eastAsia"/>
        </w:rPr>
        <w:t>目次</w:t>
      </w:r>
    </w:p>
    <w:p w14:paraId="775AFBB1" w14:textId="061F37B1" w:rsidR="00756E1B" w:rsidRDefault="00756E1B" w:rsidP="00756E1B">
      <w:r>
        <w:t>第</w:t>
      </w:r>
      <w:r>
        <w:rPr>
          <w:rFonts w:hint="eastAsia"/>
        </w:rPr>
        <w:t>1</w:t>
      </w:r>
      <w:r>
        <w:t>章</w:t>
      </w:r>
      <w:r>
        <w:rPr>
          <w:rFonts w:hint="eastAsia"/>
        </w:rPr>
        <w:t xml:space="preserve"> </w:t>
      </w:r>
      <w:r>
        <w:rPr>
          <w:rFonts w:hint="eastAsia"/>
        </w:rPr>
        <w:t>序論</w:t>
      </w:r>
    </w:p>
    <w:p w14:paraId="7876AAB6" w14:textId="77777777" w:rsidR="00756E1B" w:rsidRDefault="00756E1B" w:rsidP="00756E1B">
      <w:r>
        <w:tab/>
        <w:t xml:space="preserve">1.1 </w:t>
      </w:r>
      <w:r>
        <w:t>研究の背景</w:t>
      </w:r>
    </w:p>
    <w:p w14:paraId="77AF9BD9" w14:textId="0AFCDCE2" w:rsidR="00756E1B" w:rsidRDefault="00756E1B" w:rsidP="00756E1B">
      <w:r>
        <w:tab/>
        <w:t xml:space="preserve">1.2 </w:t>
      </w:r>
      <w:r>
        <w:t>研究の目的</w:t>
      </w:r>
    </w:p>
    <w:p w14:paraId="7C01D8EA" w14:textId="77777777" w:rsidR="00756E1B" w:rsidRDefault="00756E1B" w:rsidP="00756E1B">
      <w:r>
        <w:t>第</w:t>
      </w:r>
      <w:r>
        <w:t>2</w:t>
      </w:r>
      <w:r>
        <w:t>章</w:t>
      </w:r>
      <w:r w:rsidR="00F2699B">
        <w:rPr>
          <w:rFonts w:hint="eastAsia"/>
        </w:rPr>
        <w:t xml:space="preserve"> </w:t>
      </w:r>
      <w:r w:rsidR="00F2699B">
        <w:rPr>
          <w:rFonts w:hint="eastAsia"/>
        </w:rPr>
        <w:t>理論</w:t>
      </w:r>
    </w:p>
    <w:p w14:paraId="6DEB883C" w14:textId="77777777" w:rsidR="00756E1B" w:rsidRDefault="00F2699B" w:rsidP="00756E1B">
      <w:r>
        <w:tab/>
        <w:t xml:space="preserve">2.1 </w:t>
      </w:r>
      <w:r>
        <w:t>高次高調波の発生原理</w:t>
      </w:r>
    </w:p>
    <w:p w14:paraId="7FD6501E" w14:textId="65BC6107" w:rsidR="00756E1B" w:rsidRPr="003300E9" w:rsidRDefault="00756E1B" w:rsidP="00756E1B">
      <w:r>
        <w:tab/>
      </w:r>
      <w:r w:rsidRPr="00B66ED8">
        <w:t>2.2</w:t>
      </w:r>
      <w:r w:rsidR="003300E9">
        <w:t xml:space="preserve"> </w:t>
      </w:r>
      <w:r w:rsidR="008F53EB">
        <w:rPr>
          <w:rFonts w:hint="eastAsia"/>
        </w:rPr>
        <w:t>高次高調波と赤外光</w:t>
      </w:r>
      <w:r w:rsidR="003B7C49">
        <w:rPr>
          <w:rFonts w:hint="eastAsia"/>
        </w:rPr>
        <w:t>を用いて試料を</w:t>
      </w:r>
      <w:r w:rsidR="008F53EB">
        <w:rPr>
          <w:rFonts w:hint="eastAsia"/>
        </w:rPr>
        <w:t>イオン化する方法</w:t>
      </w:r>
    </w:p>
    <w:p w14:paraId="502ABABF" w14:textId="77777777" w:rsidR="00AB407E" w:rsidRDefault="00756E1B" w:rsidP="00756E1B">
      <w:r>
        <w:t>第</w:t>
      </w:r>
      <w:r>
        <w:t>3</w:t>
      </w:r>
      <w:r>
        <w:t>章</w:t>
      </w:r>
      <w:r>
        <w:rPr>
          <w:rFonts w:hint="eastAsia"/>
        </w:rPr>
        <w:t xml:space="preserve"> </w:t>
      </w:r>
      <w:r w:rsidR="00DC1370">
        <w:rPr>
          <w:rFonts w:hint="eastAsia"/>
        </w:rPr>
        <w:t>実験方法</w:t>
      </w:r>
    </w:p>
    <w:p w14:paraId="124B0828" w14:textId="77777777" w:rsidR="00DC1370" w:rsidRDefault="00DC1370" w:rsidP="00DC1370">
      <w:pPr>
        <w:ind w:firstLine="840"/>
      </w:pPr>
      <w:r>
        <w:rPr>
          <w:rFonts w:hint="eastAsia"/>
        </w:rPr>
        <w:t>3.1</w:t>
      </w:r>
      <w:r>
        <w:t xml:space="preserve"> </w:t>
      </w:r>
      <w:r>
        <w:t>測定方法</w:t>
      </w:r>
    </w:p>
    <w:p w14:paraId="730939E5" w14:textId="0C9769A6" w:rsidR="00A67706" w:rsidRDefault="00DC1370" w:rsidP="00CC1B94">
      <w:pPr>
        <w:ind w:firstLine="840"/>
      </w:pPr>
      <w:r>
        <w:rPr>
          <w:rFonts w:hint="eastAsia"/>
        </w:rPr>
        <w:t xml:space="preserve">3.2 </w:t>
      </w:r>
      <w:r>
        <w:rPr>
          <w:rFonts w:hint="eastAsia"/>
        </w:rPr>
        <w:t>データ処理の方法</w:t>
      </w:r>
    </w:p>
    <w:p w14:paraId="2ABCEF90" w14:textId="684450D1" w:rsidR="00144369" w:rsidRDefault="00AB407E" w:rsidP="00144369">
      <w:pPr>
        <w:widowControl/>
        <w:jc w:val="left"/>
      </w:pPr>
      <w:r>
        <w:t>第</w:t>
      </w:r>
      <w:r>
        <w:t>4</w:t>
      </w:r>
      <w:r>
        <w:t>章</w:t>
      </w:r>
      <w:r w:rsidR="006063E8">
        <w:rPr>
          <w:rFonts w:hint="eastAsia"/>
        </w:rPr>
        <w:t xml:space="preserve"> </w:t>
      </w:r>
      <w:r w:rsidR="00144369">
        <w:rPr>
          <w:rFonts w:hint="eastAsia"/>
        </w:rPr>
        <w:t>高次高調波と赤外光の時間差の関数としての信号強度の測定結果</w:t>
      </w:r>
    </w:p>
    <w:p w14:paraId="2C221A68" w14:textId="7315E9F2" w:rsidR="00AB407E" w:rsidRDefault="002F3E26" w:rsidP="00144369">
      <w:pPr>
        <w:ind w:firstLine="840"/>
      </w:pPr>
      <w:r>
        <w:rPr>
          <w:rFonts w:hint="eastAsia"/>
        </w:rPr>
        <w:t xml:space="preserve">4.1 </w:t>
      </w:r>
      <w:r>
        <w:rPr>
          <w:rFonts w:hint="eastAsia"/>
        </w:rPr>
        <w:t>赤外</w:t>
      </w:r>
      <w:r w:rsidR="00AB407E">
        <w:rPr>
          <w:rFonts w:hint="eastAsia"/>
        </w:rPr>
        <w:t>光</w:t>
      </w:r>
      <w:r>
        <w:rPr>
          <w:rFonts w:hint="eastAsia"/>
        </w:rPr>
        <w:t>の</w:t>
      </w:r>
      <w:r w:rsidR="00AB407E">
        <w:rPr>
          <w:rFonts w:hint="eastAsia"/>
        </w:rPr>
        <w:t>強度が弱い場合</w:t>
      </w:r>
      <w:r w:rsidR="005435C7">
        <w:rPr>
          <w:rFonts w:hint="eastAsia"/>
        </w:rPr>
        <w:t>（測定</w:t>
      </w:r>
      <w:r w:rsidR="005435C7">
        <w:rPr>
          <w:rFonts w:hint="eastAsia"/>
        </w:rPr>
        <w:t>1</w:t>
      </w:r>
      <w:r w:rsidR="005435C7">
        <w:rPr>
          <w:rFonts w:hint="eastAsia"/>
        </w:rPr>
        <w:t>）</w:t>
      </w:r>
      <w:r w:rsidR="00AB407E">
        <w:rPr>
          <w:rFonts w:hint="eastAsia"/>
        </w:rPr>
        <w:t>の測定結果</w:t>
      </w:r>
    </w:p>
    <w:p w14:paraId="335BE478" w14:textId="3200FE49" w:rsidR="00AB407E" w:rsidRDefault="00AB407E" w:rsidP="00DC1370">
      <w:pPr>
        <w:ind w:firstLine="840"/>
      </w:pPr>
      <w:r>
        <w:rPr>
          <w:rFonts w:hint="eastAsia"/>
        </w:rPr>
        <w:t xml:space="preserve">4.2 </w:t>
      </w:r>
      <w:r w:rsidR="002F3E26">
        <w:t>赤外光の</w:t>
      </w:r>
      <w:r>
        <w:t>強度が強い場合</w:t>
      </w:r>
      <w:r w:rsidR="005435C7">
        <w:t>（測定</w:t>
      </w:r>
      <w:r w:rsidR="005435C7">
        <w:rPr>
          <w:rFonts w:hint="eastAsia"/>
        </w:rPr>
        <w:t>2</w:t>
      </w:r>
      <w:r w:rsidR="005435C7">
        <w:rPr>
          <w:rFonts w:hint="eastAsia"/>
        </w:rPr>
        <w:t>）</w:t>
      </w:r>
      <w:r>
        <w:t>の測定結果</w:t>
      </w:r>
    </w:p>
    <w:p w14:paraId="67589D84" w14:textId="77777777" w:rsidR="00AB407E" w:rsidRDefault="00AB407E" w:rsidP="00DC1370">
      <w:pPr>
        <w:ind w:firstLine="840"/>
      </w:pPr>
      <w:r>
        <w:rPr>
          <w:rFonts w:hint="eastAsia"/>
        </w:rPr>
        <w:t xml:space="preserve">4.3 </w:t>
      </w:r>
      <w:r>
        <w:rPr>
          <w:rFonts w:hint="eastAsia"/>
        </w:rPr>
        <w:t>両者の比較</w:t>
      </w:r>
    </w:p>
    <w:p w14:paraId="287D1D13" w14:textId="7A30649F" w:rsidR="001A7066" w:rsidRDefault="001A7066" w:rsidP="00756E1B">
      <w:r>
        <w:t>第</w:t>
      </w:r>
      <w:r>
        <w:t>5</w:t>
      </w:r>
      <w:r>
        <w:t>章</w:t>
      </w:r>
      <w:r>
        <w:rPr>
          <w:rFonts w:hint="eastAsia"/>
        </w:rPr>
        <w:t xml:space="preserve"> </w:t>
      </w:r>
      <w:r>
        <w:rPr>
          <w:rFonts w:hint="eastAsia"/>
        </w:rPr>
        <w:t>考察</w:t>
      </w:r>
      <w:r w:rsidR="00756E1B">
        <w:tab/>
      </w:r>
    </w:p>
    <w:p w14:paraId="42D20DA3" w14:textId="496FB032" w:rsidR="005A4C13" w:rsidRDefault="001A7066" w:rsidP="005A4C13">
      <w:pPr>
        <w:ind w:firstLine="840"/>
        <w:rPr>
          <w:rFonts w:hint="eastAsia"/>
        </w:rPr>
      </w:pPr>
      <w:r>
        <w:t>5.1</w:t>
      </w:r>
      <w:r>
        <w:rPr>
          <w:rFonts w:hint="eastAsia"/>
        </w:rPr>
        <w:t>赤外光の</w:t>
      </w:r>
      <w:r>
        <w:t>強度と信号強度の振動の関係</w:t>
      </w:r>
      <w:bookmarkStart w:id="0" w:name="_GoBack"/>
      <w:bookmarkEnd w:id="0"/>
    </w:p>
    <w:p w14:paraId="29F7B162" w14:textId="6D9BC17A" w:rsidR="006063E8" w:rsidRDefault="001A7066" w:rsidP="00756E1B">
      <w:r>
        <w:tab/>
        <w:t xml:space="preserve">5.2 </w:t>
      </w:r>
      <w:r>
        <w:t>赤外光の強度の変化量</w:t>
      </w:r>
    </w:p>
    <w:p w14:paraId="601F8450" w14:textId="1C52284D" w:rsidR="00F64E26" w:rsidRDefault="00F64E26" w:rsidP="00756E1B">
      <w:r>
        <w:rPr>
          <w:rFonts w:hint="eastAsia"/>
        </w:rPr>
        <w:tab/>
        <w:t xml:space="preserve">5.3 </w:t>
      </w:r>
      <w:r>
        <w:rPr>
          <w:rFonts w:hint="eastAsia"/>
        </w:rPr>
        <w:t>結論</w:t>
      </w:r>
    </w:p>
    <w:p w14:paraId="757EDF49" w14:textId="438AC9D1" w:rsidR="00AB7321" w:rsidRDefault="00B25831" w:rsidP="00756E1B">
      <w:r>
        <w:t>参考文献</w:t>
      </w:r>
    </w:p>
    <w:p w14:paraId="07726AA6" w14:textId="0A8E1123" w:rsidR="00681989" w:rsidRDefault="00681989" w:rsidP="00756E1B">
      <w:r>
        <w:t>謝辞</w:t>
      </w:r>
    </w:p>
    <w:p w14:paraId="069DC36A" w14:textId="77777777" w:rsidR="00756E1B" w:rsidRDefault="00756E1B" w:rsidP="00756E1B">
      <w:pPr>
        <w:widowControl/>
        <w:jc w:val="left"/>
      </w:pPr>
      <w:r>
        <w:br w:type="page"/>
      </w:r>
    </w:p>
    <w:p w14:paraId="6D5E7287" w14:textId="77777777" w:rsidR="00756E1B" w:rsidRDefault="00756E1B" w:rsidP="00756E1B">
      <w:r>
        <w:rPr>
          <w:rFonts w:hint="eastAsia"/>
        </w:rPr>
        <w:lastRenderedPageBreak/>
        <w:t>第</w:t>
      </w:r>
      <w:r>
        <w:rPr>
          <w:rFonts w:hint="eastAsia"/>
        </w:rPr>
        <w:t>1</w:t>
      </w:r>
      <w:r>
        <w:rPr>
          <w:rFonts w:hint="eastAsia"/>
        </w:rPr>
        <w:t>章</w:t>
      </w:r>
      <w:r>
        <w:rPr>
          <w:rFonts w:hint="eastAsia"/>
        </w:rPr>
        <w:t xml:space="preserve"> </w:t>
      </w:r>
      <w:r>
        <w:rPr>
          <w:rFonts w:hint="eastAsia"/>
        </w:rPr>
        <w:t>序論</w:t>
      </w:r>
    </w:p>
    <w:p w14:paraId="5B5C87A6" w14:textId="77777777" w:rsidR="00756E1B" w:rsidRDefault="00756E1B" w:rsidP="00756E1B">
      <w:r>
        <w:rPr>
          <w:rFonts w:hint="eastAsia"/>
        </w:rPr>
        <w:t>1.1</w:t>
      </w:r>
      <w:r>
        <w:t xml:space="preserve"> </w:t>
      </w:r>
      <w:r>
        <w:t>研究の背景</w:t>
      </w:r>
    </w:p>
    <w:p w14:paraId="07CCC6A5" w14:textId="527892A2" w:rsidR="00756E1B" w:rsidRPr="00DA70FD" w:rsidRDefault="00756E1B" w:rsidP="00756E1B">
      <w:r>
        <w:t>科学技術の発展に伴い様々な物理現象の測定が行われるようになり</w:t>
      </w:r>
      <w:r>
        <w:rPr>
          <w:rFonts w:hint="eastAsia"/>
        </w:rPr>
        <w:t>，</w:t>
      </w:r>
      <w:r>
        <w:t>測定の時間分解能の改善が課題となっている</w:t>
      </w:r>
      <w:r w:rsidR="004040FA">
        <w:t>[1]</w:t>
      </w:r>
      <w:r>
        <w:t xml:space="preserve">. </w:t>
      </w:r>
      <w:r>
        <w:t>原子や分子など</w:t>
      </w:r>
      <w:r>
        <w:rPr>
          <w:rFonts w:hint="eastAsia"/>
        </w:rPr>
        <w:t>，</w:t>
      </w:r>
      <w:r w:rsidR="00033F9B">
        <w:t>ミクロの世</w:t>
      </w:r>
      <w:r w:rsidR="00D12399">
        <w:t>界での</w:t>
      </w:r>
      <w:r>
        <w:t>時間変化を捉えるためには</w:t>
      </w:r>
      <w:r>
        <w:rPr>
          <w:rFonts w:hint="eastAsia"/>
        </w:rPr>
        <w:t>，極めて短い幅のパルスを発生させる必要がある</w:t>
      </w:r>
      <w:r>
        <w:rPr>
          <w:rFonts w:hint="eastAsia"/>
        </w:rPr>
        <w:t xml:space="preserve">. </w:t>
      </w:r>
      <w:r>
        <w:rPr>
          <w:rFonts w:hint="eastAsia"/>
        </w:rPr>
        <w:t>このような領域はアト秒科学と呼ばれる</w:t>
      </w:r>
      <w:r>
        <w:rPr>
          <w:rFonts w:hint="eastAsia"/>
        </w:rPr>
        <w:t xml:space="preserve">. </w:t>
      </w:r>
      <w:r>
        <w:rPr>
          <w:rFonts w:hint="eastAsia"/>
        </w:rPr>
        <w:t>アトは</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-18</m:t>
            </m:r>
          </m:sup>
        </m:sSup>
      </m:oMath>
      <w:r>
        <w:t>を意味する</w:t>
      </w:r>
      <w:r>
        <w:rPr>
          <w:rFonts w:hint="eastAsia"/>
        </w:rPr>
        <w:t xml:space="preserve">. </w:t>
      </w:r>
      <w:r>
        <w:t>アト秒パルスを発生させる手法の</w:t>
      </w:r>
      <w:r>
        <w:t>1</w:t>
      </w:r>
      <w:r>
        <w:t>つに</w:t>
      </w:r>
      <w:r>
        <w:rPr>
          <w:rFonts w:hint="eastAsia"/>
        </w:rPr>
        <w:t>，高次高調波</w:t>
      </w:r>
      <w:r w:rsidR="003F64D1">
        <w:rPr>
          <w:rFonts w:hint="eastAsia"/>
        </w:rPr>
        <w:t>（</w:t>
      </w:r>
      <w:r w:rsidR="003F64D1">
        <w:rPr>
          <w:rFonts w:hint="eastAsia"/>
        </w:rPr>
        <w:t xml:space="preserve">High </w:t>
      </w:r>
      <w:r w:rsidR="003F64D1">
        <w:t>Harmonic</w:t>
      </w:r>
      <w:r w:rsidR="003F64D1">
        <w:rPr>
          <w:rFonts w:hint="eastAsia"/>
        </w:rPr>
        <w:t xml:space="preserve"> </w:t>
      </w:r>
      <w:r w:rsidR="003F64D1">
        <w:t>Generation, HHG</w:t>
      </w:r>
      <w:r w:rsidR="003F64D1">
        <w:rPr>
          <w:rFonts w:hint="eastAsia"/>
        </w:rPr>
        <w:t>）</w:t>
      </w:r>
      <w:r>
        <w:rPr>
          <w:rFonts w:hint="eastAsia"/>
        </w:rPr>
        <w:t>を利用するものがある</w:t>
      </w:r>
      <w:r w:rsidR="00C46114">
        <w:rPr>
          <w:rFonts w:hint="eastAsia"/>
        </w:rPr>
        <w:t>[2]</w:t>
      </w:r>
      <w:r>
        <w:rPr>
          <w:rFonts w:hint="eastAsia"/>
        </w:rPr>
        <w:t xml:space="preserve">. </w:t>
      </w:r>
      <w:r>
        <w:rPr>
          <w:rFonts w:hint="eastAsia"/>
        </w:rPr>
        <w:t>高次高調波とは，希ガスに高強度のレーザーを当てると，入射波長の整数倍の波長を持つ</w:t>
      </w:r>
      <w:r w:rsidR="00AF03D4">
        <w:rPr>
          <w:rFonts w:hint="eastAsia"/>
        </w:rPr>
        <w:t>光が生成される現象であり，</w:t>
      </w:r>
      <w:r w:rsidR="00D12399">
        <w:rPr>
          <w:rFonts w:hint="eastAsia"/>
        </w:rPr>
        <w:t>高次高調波を利用</w:t>
      </w:r>
      <w:r w:rsidR="00AF03D4">
        <w:rPr>
          <w:rFonts w:hint="eastAsia"/>
        </w:rPr>
        <w:t>してアト秒パルスを</w:t>
      </w:r>
      <w:r w:rsidR="0034279B">
        <w:rPr>
          <w:rFonts w:hint="eastAsia"/>
        </w:rPr>
        <w:t>発生させることができる</w:t>
      </w:r>
      <w:r w:rsidR="006B6D14">
        <w:rPr>
          <w:rFonts w:hint="eastAsia"/>
        </w:rPr>
        <w:t>[3]</w:t>
      </w:r>
      <w:r w:rsidR="0034279B">
        <w:rPr>
          <w:rFonts w:hint="eastAsia"/>
        </w:rPr>
        <w:t xml:space="preserve">. </w:t>
      </w:r>
      <w:r w:rsidR="0034279B">
        <w:rPr>
          <w:rFonts w:hint="eastAsia"/>
        </w:rPr>
        <w:t>高次高調波によって発生したアト秒パルスを，測定対象の物質に照射し，アト秒パルスと物質との相互作用を測定すれば，</w:t>
      </w:r>
      <w:r w:rsidR="000E1981">
        <w:rPr>
          <w:rFonts w:hint="eastAsia"/>
        </w:rPr>
        <w:t>短い時間で起こる物理現象を捉えることができる</w:t>
      </w:r>
      <w:r w:rsidR="00A63581">
        <w:rPr>
          <w:rFonts w:hint="eastAsia"/>
        </w:rPr>
        <w:t xml:space="preserve">. </w:t>
      </w:r>
      <w:r w:rsidR="00015D3D">
        <w:rPr>
          <w:rFonts w:hint="eastAsia"/>
        </w:rPr>
        <w:t>より短い間隔で起こる現象の測定を可能にするために</w:t>
      </w:r>
      <w:r w:rsidR="00D12399">
        <w:rPr>
          <w:rFonts w:hint="eastAsia"/>
        </w:rPr>
        <w:t>，</w:t>
      </w:r>
      <w:r w:rsidR="00A63581">
        <w:rPr>
          <w:rFonts w:hint="eastAsia"/>
        </w:rPr>
        <w:t>アト秒科学においては，</w:t>
      </w:r>
      <w:r w:rsidR="003927D1">
        <w:rPr>
          <w:rFonts w:hint="eastAsia"/>
        </w:rPr>
        <w:t>どうやって</w:t>
      </w:r>
      <w:r w:rsidR="00A63581">
        <w:rPr>
          <w:rFonts w:hint="eastAsia"/>
        </w:rPr>
        <w:t>より短い幅のパルスを発生させる</w:t>
      </w:r>
      <w:r w:rsidR="00136776">
        <w:rPr>
          <w:rFonts w:hint="eastAsia"/>
        </w:rPr>
        <w:t>か，そして発生したパルスを用いてどのように計測を行うかが研究されている</w:t>
      </w:r>
      <w:r w:rsidR="000B6949">
        <w:rPr>
          <w:rFonts w:hint="eastAsia"/>
        </w:rPr>
        <w:t>[1]</w:t>
      </w:r>
      <w:r w:rsidR="003927D1">
        <w:rPr>
          <w:rFonts w:hint="eastAsia"/>
        </w:rPr>
        <w:t>.</w:t>
      </w:r>
      <w:r w:rsidR="00DA70FD">
        <w:t xml:space="preserve"> </w:t>
      </w:r>
    </w:p>
    <w:p w14:paraId="55ED6B87" w14:textId="77777777" w:rsidR="003927D1" w:rsidRPr="00595232" w:rsidRDefault="003927D1" w:rsidP="00756E1B"/>
    <w:p w14:paraId="1C2EA026" w14:textId="77777777" w:rsidR="00086700" w:rsidRDefault="003927D1" w:rsidP="00756E1B">
      <w:pPr>
        <w:rPr>
          <w:strike/>
        </w:rPr>
      </w:pPr>
      <w:r>
        <w:t>1.2</w:t>
      </w:r>
      <w:r w:rsidR="00033F9B">
        <w:t xml:space="preserve"> </w:t>
      </w:r>
      <w:r w:rsidR="00033F9B">
        <w:t>研究の目的</w:t>
      </w:r>
    </w:p>
    <w:p w14:paraId="1583F84A" w14:textId="0FF5DBEB" w:rsidR="00094109" w:rsidRDefault="008F5426" w:rsidP="00756E1B">
      <w:pPr>
        <w:rPr>
          <w:strike/>
        </w:rPr>
      </w:pPr>
      <w:r>
        <w:rPr>
          <w:rFonts w:hint="eastAsia"/>
        </w:rPr>
        <w:t>高次高調波を利用した計測には様々な方法がある</w:t>
      </w:r>
      <w:r w:rsidR="00F473DD">
        <w:rPr>
          <w:rFonts w:hint="eastAsia"/>
        </w:rPr>
        <w:t xml:space="preserve">. </w:t>
      </w:r>
      <w:r w:rsidR="00F473DD">
        <w:rPr>
          <w:rFonts w:hint="eastAsia"/>
        </w:rPr>
        <w:t>今回の研究では，</w:t>
      </w:r>
      <w:r w:rsidR="00057F8B">
        <w:rPr>
          <w:rFonts w:hint="eastAsia"/>
        </w:rPr>
        <w:t>発生した</w:t>
      </w:r>
      <w:r w:rsidR="00984DD7">
        <w:rPr>
          <w:rFonts w:hint="eastAsia"/>
        </w:rPr>
        <w:t>高次高調波</w:t>
      </w:r>
      <w:r w:rsidR="00057F8B">
        <w:rPr>
          <w:rFonts w:hint="eastAsia"/>
        </w:rPr>
        <w:t>と赤外光をともに</w:t>
      </w:r>
      <w:r w:rsidR="00AA0D88">
        <w:rPr>
          <w:rFonts w:hint="eastAsia"/>
        </w:rPr>
        <w:t>試料</w:t>
      </w:r>
      <w:r w:rsidR="00984DD7">
        <w:rPr>
          <w:rFonts w:hint="eastAsia"/>
        </w:rPr>
        <w:t>に入射</w:t>
      </w:r>
      <w:r w:rsidR="006A523D">
        <w:rPr>
          <w:rFonts w:hint="eastAsia"/>
        </w:rPr>
        <w:t>させ</w:t>
      </w:r>
      <w:r w:rsidR="00984DD7">
        <w:rPr>
          <w:rFonts w:hint="eastAsia"/>
        </w:rPr>
        <w:t>，</w:t>
      </w:r>
      <w:r w:rsidR="00057F8B">
        <w:rPr>
          <w:rFonts w:hint="eastAsia"/>
        </w:rPr>
        <w:t>生じた</w:t>
      </w:r>
      <w:r w:rsidR="00D51143">
        <w:rPr>
          <w:rFonts w:hint="eastAsia"/>
        </w:rPr>
        <w:t>光電子</w:t>
      </w:r>
      <w:r w:rsidR="009436C1">
        <w:rPr>
          <w:rFonts w:hint="eastAsia"/>
        </w:rPr>
        <w:t>の運動量</w:t>
      </w:r>
      <w:r w:rsidR="007E4429">
        <w:rPr>
          <w:rFonts w:hint="eastAsia"/>
        </w:rPr>
        <w:t>分布</w:t>
      </w:r>
      <w:r w:rsidR="00C971A1">
        <w:rPr>
          <w:rFonts w:hint="eastAsia"/>
        </w:rPr>
        <w:t>を測定する</w:t>
      </w:r>
      <w:r w:rsidR="001552AA">
        <w:rPr>
          <w:rFonts w:hint="eastAsia"/>
        </w:rPr>
        <w:t>，という手法に着目した</w:t>
      </w:r>
      <w:r w:rsidR="005415ED">
        <w:rPr>
          <w:rFonts w:hint="eastAsia"/>
        </w:rPr>
        <w:t>[4]</w:t>
      </w:r>
      <w:r w:rsidR="001552AA">
        <w:rPr>
          <w:rFonts w:hint="eastAsia"/>
        </w:rPr>
        <w:t xml:space="preserve">. </w:t>
      </w:r>
      <w:r w:rsidR="000B571C">
        <w:rPr>
          <w:rFonts w:hint="eastAsia"/>
        </w:rPr>
        <w:t>光電子の運動量分布の</w:t>
      </w:r>
      <w:r w:rsidR="00E02019">
        <w:rPr>
          <w:rFonts w:hint="eastAsia"/>
        </w:rPr>
        <w:t>測定には</w:t>
      </w:r>
      <w:r w:rsidR="006D1013">
        <w:rPr>
          <w:rFonts w:hint="eastAsia"/>
        </w:rPr>
        <w:t>，</w:t>
      </w:r>
      <w:r w:rsidR="0080322E">
        <w:rPr>
          <w:rFonts w:hint="eastAsia"/>
        </w:rPr>
        <w:t>Velocity Map Imaging</w:t>
      </w:r>
      <w:r w:rsidR="0080322E">
        <w:rPr>
          <w:rFonts w:hint="eastAsia"/>
        </w:rPr>
        <w:t>（</w:t>
      </w:r>
      <w:r w:rsidR="0080322E">
        <w:rPr>
          <w:rFonts w:hint="eastAsia"/>
        </w:rPr>
        <w:t>VMI</w:t>
      </w:r>
      <w:r w:rsidR="0080322E">
        <w:rPr>
          <w:rFonts w:hint="eastAsia"/>
        </w:rPr>
        <w:t>）</w:t>
      </w:r>
      <w:r w:rsidR="00E02019">
        <w:rPr>
          <w:rFonts w:hint="eastAsia"/>
        </w:rPr>
        <w:t>という方法を用いて，光電子の運動量ごとの収量を計測した</w:t>
      </w:r>
      <w:r w:rsidR="00E02019">
        <w:rPr>
          <w:rFonts w:hint="eastAsia"/>
        </w:rPr>
        <w:t>.</w:t>
      </w:r>
      <w:r w:rsidR="00E02019">
        <w:rPr>
          <w:rFonts w:hint="eastAsia"/>
        </w:rPr>
        <w:t xml:space="preserve">　</w:t>
      </w:r>
      <w:r w:rsidR="00FD4AE8">
        <w:rPr>
          <w:rFonts w:hint="eastAsia"/>
        </w:rPr>
        <w:t>このとき，高次高調波と赤外光の時間差を変化させながら光電子の運動量分布を測定すると，</w:t>
      </w:r>
      <w:r w:rsidR="0056106D">
        <w:rPr>
          <w:rFonts w:hint="eastAsia"/>
        </w:rPr>
        <w:t>光電子の</w:t>
      </w:r>
      <w:r w:rsidR="007F06E8">
        <w:rPr>
          <w:rFonts w:hint="eastAsia"/>
        </w:rPr>
        <w:t>収量</w:t>
      </w:r>
      <w:r w:rsidR="00EF2CE0">
        <w:rPr>
          <w:rFonts w:hint="eastAsia"/>
        </w:rPr>
        <w:t>の</w:t>
      </w:r>
      <w:r w:rsidR="000A4688">
        <w:rPr>
          <w:rFonts w:hint="eastAsia"/>
        </w:rPr>
        <w:t>振動</w:t>
      </w:r>
      <w:r w:rsidR="00B7679E">
        <w:rPr>
          <w:rFonts w:hint="eastAsia"/>
        </w:rPr>
        <w:t>が観測でき</w:t>
      </w:r>
      <w:r w:rsidR="000A4688">
        <w:rPr>
          <w:rFonts w:hint="eastAsia"/>
        </w:rPr>
        <w:t>，</w:t>
      </w:r>
      <w:r w:rsidR="0076748D">
        <w:rPr>
          <w:rFonts w:hint="eastAsia"/>
        </w:rPr>
        <w:t>この</w:t>
      </w:r>
      <w:r w:rsidR="000A4688">
        <w:rPr>
          <w:rFonts w:hint="eastAsia"/>
        </w:rPr>
        <w:t>振動の位相から</w:t>
      </w:r>
      <w:r w:rsidR="00D9436E">
        <w:rPr>
          <w:rFonts w:hint="eastAsia"/>
        </w:rPr>
        <w:t>，</w:t>
      </w:r>
      <w:r w:rsidR="00FE2C6D">
        <w:rPr>
          <w:rFonts w:hint="eastAsia"/>
        </w:rPr>
        <w:t>発生したパルスや</w:t>
      </w:r>
      <w:r w:rsidR="00341957">
        <w:rPr>
          <w:rFonts w:hint="eastAsia"/>
        </w:rPr>
        <w:t>試料のイオン化過程</w:t>
      </w:r>
      <w:r w:rsidR="00FE2C6D">
        <w:rPr>
          <w:rFonts w:hint="eastAsia"/>
        </w:rPr>
        <w:t>の情報を得る</w:t>
      </w:r>
      <w:r w:rsidR="009465B9">
        <w:rPr>
          <w:rFonts w:hint="eastAsia"/>
        </w:rPr>
        <w:t>ことができる</w:t>
      </w:r>
      <w:r w:rsidR="00483E87" w:rsidRPr="00483E87">
        <w:rPr>
          <w:rFonts w:hint="eastAsia"/>
        </w:rPr>
        <w:t>[</w:t>
      </w:r>
      <w:r w:rsidR="00867B5B">
        <w:t>2</w:t>
      </w:r>
      <w:r w:rsidR="00483E87" w:rsidRPr="00483E87">
        <w:rPr>
          <w:rFonts w:hint="eastAsia"/>
        </w:rPr>
        <w:t>]</w:t>
      </w:r>
      <w:r w:rsidR="009465B9">
        <w:rPr>
          <w:rFonts w:hint="eastAsia"/>
        </w:rPr>
        <w:t xml:space="preserve">. </w:t>
      </w:r>
      <w:r w:rsidR="00057F8B">
        <w:rPr>
          <w:rFonts w:hint="eastAsia"/>
        </w:rPr>
        <w:t>今回の実験では</w:t>
      </w:r>
      <w:r w:rsidR="00057BB9">
        <w:rPr>
          <w:rFonts w:hint="eastAsia"/>
        </w:rPr>
        <w:t>，</w:t>
      </w:r>
      <w:r w:rsidR="001552AA">
        <w:rPr>
          <w:rFonts w:hint="eastAsia"/>
        </w:rPr>
        <w:t>高次高調波を発生させるために</w:t>
      </w:r>
      <w:r w:rsidR="001552AA">
        <w:rPr>
          <w:rFonts w:hint="eastAsia"/>
        </w:rPr>
        <w:t>800nm</w:t>
      </w:r>
      <w:r w:rsidR="001552AA">
        <w:rPr>
          <w:rFonts w:hint="eastAsia"/>
        </w:rPr>
        <w:t>の</w:t>
      </w:r>
      <w:r w:rsidR="009D3383">
        <w:rPr>
          <w:rFonts w:hint="eastAsia"/>
        </w:rPr>
        <w:t>赤外</w:t>
      </w:r>
      <w:r w:rsidR="001552AA">
        <w:rPr>
          <w:rFonts w:hint="eastAsia"/>
        </w:rPr>
        <w:t>光と</w:t>
      </w:r>
      <w:r w:rsidR="003700C9">
        <w:rPr>
          <w:rFonts w:hint="eastAsia"/>
        </w:rPr>
        <w:t>400</w:t>
      </w:r>
      <w:r w:rsidR="003700C9">
        <w:t>nm</w:t>
      </w:r>
      <w:r w:rsidR="003700C9">
        <w:t>の紫外光</w:t>
      </w:r>
      <w:r w:rsidR="00984DD7">
        <w:t>の</w:t>
      </w:r>
      <w:r w:rsidR="00984DD7">
        <w:t>2</w:t>
      </w:r>
      <w:r w:rsidR="00984DD7">
        <w:t>種類の光を</w:t>
      </w:r>
      <w:r w:rsidR="003700C9">
        <w:t>用いており</w:t>
      </w:r>
      <w:r w:rsidR="003700C9">
        <w:rPr>
          <w:rFonts w:hint="eastAsia"/>
        </w:rPr>
        <w:t>，</w:t>
      </w:r>
      <w:r w:rsidR="00045932">
        <w:rPr>
          <w:rFonts w:hint="eastAsia"/>
        </w:rPr>
        <w:t>発生した高次高調波に，基本波である</w:t>
      </w:r>
      <w:r w:rsidR="00045932">
        <w:rPr>
          <w:rFonts w:hint="eastAsia"/>
        </w:rPr>
        <w:t>800nm</w:t>
      </w:r>
      <w:r w:rsidR="00045932">
        <w:rPr>
          <w:rFonts w:hint="eastAsia"/>
        </w:rPr>
        <w:t>の</w:t>
      </w:r>
      <w:r w:rsidR="000B262F">
        <w:rPr>
          <w:rFonts w:hint="eastAsia"/>
        </w:rPr>
        <w:t>光を加えてアルゴンガスをイオン化させる</w:t>
      </w:r>
      <w:r w:rsidR="000B262F">
        <w:rPr>
          <w:rFonts w:hint="eastAsia"/>
        </w:rPr>
        <w:t xml:space="preserve">. </w:t>
      </w:r>
      <w:r w:rsidR="000B262F">
        <w:rPr>
          <w:rFonts w:hint="eastAsia"/>
        </w:rPr>
        <w:t>本研究は，アルゴンガスのイオン化過程において</w:t>
      </w:r>
      <w:r w:rsidR="003700C9">
        <w:rPr>
          <w:rFonts w:hint="eastAsia"/>
        </w:rPr>
        <w:t>「</w:t>
      </w:r>
      <w:r w:rsidR="003700C9">
        <w:rPr>
          <w:rFonts w:hint="eastAsia"/>
        </w:rPr>
        <w:t>800n</w:t>
      </w:r>
      <w:r w:rsidR="003700C9">
        <w:t>m</w:t>
      </w:r>
      <w:r w:rsidR="003700C9">
        <w:t>の</w:t>
      </w:r>
      <w:r w:rsidR="009D3383">
        <w:t>赤外</w:t>
      </w:r>
      <w:r w:rsidR="003700C9">
        <w:t>光の強度を変化させると</w:t>
      </w:r>
      <w:r w:rsidR="003700C9">
        <w:rPr>
          <w:rFonts w:hint="eastAsia"/>
        </w:rPr>
        <w:t>，</w:t>
      </w:r>
      <w:r w:rsidR="00D12F71">
        <w:rPr>
          <w:rFonts w:hint="eastAsia"/>
        </w:rPr>
        <w:t>電子の収量</w:t>
      </w:r>
      <w:r w:rsidR="009465B9">
        <w:t>の振動</w:t>
      </w:r>
      <w:r w:rsidR="003700C9">
        <w:t>がどのように変化するのか」を調べることが目的である</w:t>
      </w:r>
      <w:r w:rsidR="003700C9">
        <w:rPr>
          <w:rFonts w:hint="eastAsia"/>
        </w:rPr>
        <w:t xml:space="preserve">. </w:t>
      </w:r>
    </w:p>
    <w:p w14:paraId="61B277C0" w14:textId="77777777" w:rsidR="008332C1" w:rsidRPr="005A5DBF" w:rsidRDefault="008332C1" w:rsidP="00756E1B">
      <w:pPr>
        <w:rPr>
          <w:strike/>
        </w:rPr>
      </w:pPr>
    </w:p>
    <w:p w14:paraId="16A8DA24" w14:textId="77777777" w:rsidR="008332C1" w:rsidRPr="008332C1" w:rsidRDefault="008332C1" w:rsidP="00756E1B">
      <w:pPr>
        <w:rPr>
          <w:strike/>
        </w:rPr>
      </w:pPr>
    </w:p>
    <w:p w14:paraId="02D8DE77" w14:textId="77777777" w:rsidR="008A67B1" w:rsidRDefault="008A67B1">
      <w:pPr>
        <w:widowControl/>
        <w:jc w:val="left"/>
      </w:pPr>
      <w:r>
        <w:br w:type="page"/>
      </w:r>
    </w:p>
    <w:p w14:paraId="54DB3BD1" w14:textId="1C3B7626" w:rsidR="00094109" w:rsidRDefault="008A67B1" w:rsidP="00756E1B">
      <w:r>
        <w:rPr>
          <w:rFonts w:hint="eastAsia"/>
        </w:rPr>
        <w:lastRenderedPageBreak/>
        <w:t>第</w:t>
      </w:r>
      <w:r>
        <w:rPr>
          <w:rFonts w:hint="eastAsia"/>
        </w:rPr>
        <w:t>2</w:t>
      </w:r>
      <w:r>
        <w:rPr>
          <w:rFonts w:hint="eastAsia"/>
        </w:rPr>
        <w:t>章</w:t>
      </w:r>
      <w:r>
        <w:rPr>
          <w:rFonts w:hint="eastAsia"/>
        </w:rPr>
        <w:t xml:space="preserve"> </w:t>
      </w:r>
      <w:r>
        <w:rPr>
          <w:rFonts w:hint="eastAsia"/>
        </w:rPr>
        <w:t>理論</w:t>
      </w:r>
    </w:p>
    <w:p w14:paraId="7992B0CB" w14:textId="77777777" w:rsidR="008A67B1" w:rsidRDefault="008A67B1" w:rsidP="00756E1B">
      <w:r>
        <w:rPr>
          <w:rFonts w:hint="eastAsia"/>
        </w:rPr>
        <w:t xml:space="preserve">2.1 </w:t>
      </w:r>
      <w:r>
        <w:rPr>
          <w:rFonts w:hint="eastAsia"/>
        </w:rPr>
        <w:t>高次高調波の発生原理</w:t>
      </w:r>
    </w:p>
    <w:p w14:paraId="0B9553DC" w14:textId="1214719A" w:rsidR="000A2EA0" w:rsidRPr="00B53456" w:rsidRDefault="00D12F71" w:rsidP="000A2EA0">
      <w:pPr>
        <w:rPr>
          <w:rFonts w:ascii="Segoe UI Symbol" w:hAnsi="Segoe UI Symbol" w:cs="Segoe UI Symbol"/>
        </w:rPr>
      </w:pPr>
      <w:r>
        <w:rPr>
          <w:rFonts w:ascii="Segoe UI Symbol" w:hAnsi="Segoe UI Symbol" w:cs="Segoe UI Symbol"/>
        </w:rPr>
        <w:t>高次高調波は，端的に言うと，「気体に</w:t>
      </w:r>
      <w:r w:rsidR="00574AA7">
        <w:rPr>
          <w:rFonts w:ascii="Segoe UI Symbol" w:hAnsi="Segoe UI Symbol" w:cs="Segoe UI Symbol"/>
        </w:rPr>
        <w:t>レーザー光を当てると，当てたレーザー光</w:t>
      </w:r>
      <w:r w:rsidR="000A2EA0">
        <w:rPr>
          <w:rFonts w:ascii="Segoe UI Symbol" w:hAnsi="Segoe UI Symbol" w:cs="Segoe UI Symbol"/>
        </w:rPr>
        <w:t>のエネルギーの整数倍の光が出てくる」という現象であ</w:t>
      </w:r>
      <w:r w:rsidR="00574AA7">
        <w:rPr>
          <w:rFonts w:ascii="Segoe UI Symbol" w:hAnsi="Segoe UI Symbol" w:cs="Segoe UI Symbol"/>
        </w:rPr>
        <w:t>る</w:t>
      </w:r>
      <w:r w:rsidR="00574AA7">
        <w:rPr>
          <w:rFonts w:ascii="Segoe UI Symbol" w:hAnsi="Segoe UI Symbol" w:cs="Segoe UI Symbol" w:hint="eastAsia"/>
        </w:rPr>
        <w:t>.</w:t>
      </w:r>
      <w:r w:rsidR="00574AA7">
        <w:rPr>
          <w:rFonts w:ascii="Segoe UI Symbol" w:hAnsi="Segoe UI Symbol" w:cs="Segoe UI Symbol" w:hint="eastAsia"/>
        </w:rPr>
        <w:t xml:space="preserve">　</w:t>
      </w:r>
      <w:r w:rsidR="000A2EA0">
        <w:rPr>
          <w:rFonts w:ascii="Segoe UI Symbol" w:hAnsi="Segoe UI Symbol" w:cs="Segoe UI Symbol"/>
        </w:rPr>
        <w:t>高次高調波の発生は，「</w:t>
      </w:r>
      <w:r w:rsidR="00F95696">
        <w:rPr>
          <w:rFonts w:ascii="Segoe UI Symbol" w:hAnsi="Segoe UI Symbol" w:cs="Segoe UI Symbol" w:hint="eastAsia"/>
        </w:rPr>
        <w:t>(1)</w:t>
      </w:r>
      <w:r w:rsidR="000A2EA0">
        <w:rPr>
          <w:rFonts w:ascii="Segoe UI Symbol" w:hAnsi="Segoe UI Symbol" w:cs="Segoe UI Symbol"/>
        </w:rPr>
        <w:t>トンネルイオン化」「</w:t>
      </w:r>
      <w:r w:rsidR="00F95696">
        <w:rPr>
          <w:rFonts w:ascii="Segoe UI Symbol" w:hAnsi="Segoe UI Symbol" w:cs="Segoe UI Symbol" w:hint="eastAsia"/>
        </w:rPr>
        <w:t>(2)</w:t>
      </w:r>
      <w:r w:rsidR="000A2EA0">
        <w:rPr>
          <w:rFonts w:ascii="Segoe UI Symbol" w:hAnsi="Segoe UI Symbol" w:cs="Segoe UI Symbol"/>
        </w:rPr>
        <w:t>電子の再衝突」「</w:t>
      </w:r>
      <w:r w:rsidR="00F95696">
        <w:rPr>
          <w:rFonts w:ascii="Segoe UI Symbol" w:hAnsi="Segoe UI Symbol" w:cs="Segoe UI Symbol" w:hint="eastAsia"/>
        </w:rPr>
        <w:t>(3)</w:t>
      </w:r>
      <w:r w:rsidR="000A2EA0">
        <w:rPr>
          <w:rFonts w:ascii="Segoe UI Symbol" w:hAnsi="Segoe UI Symbol" w:cs="Segoe UI Symbol"/>
        </w:rPr>
        <w:t>高次高調波の発生」という</w:t>
      </w:r>
      <w:r w:rsidR="000A2EA0">
        <w:rPr>
          <w:rFonts w:ascii="Segoe UI Symbol" w:hAnsi="Segoe UI Symbol" w:cs="Segoe UI Symbol" w:hint="eastAsia"/>
        </w:rPr>
        <w:t>3</w:t>
      </w:r>
      <w:r w:rsidR="000A2EA0">
        <w:rPr>
          <w:rFonts w:ascii="Segoe UI Symbol" w:hAnsi="Segoe UI Symbol" w:cs="Segoe UI Symbol" w:hint="eastAsia"/>
        </w:rPr>
        <w:t>段階に分け</w:t>
      </w:r>
      <w:r w:rsidR="005353CF">
        <w:rPr>
          <w:rFonts w:ascii="Segoe UI Symbol" w:hAnsi="Segoe UI Symbol" w:cs="Segoe UI Symbol" w:hint="eastAsia"/>
        </w:rPr>
        <w:t>て</w:t>
      </w:r>
      <w:r w:rsidR="000A2EA0">
        <w:rPr>
          <w:rFonts w:ascii="Segoe UI Symbol" w:hAnsi="Segoe UI Symbol" w:cs="Segoe UI Symbol" w:hint="eastAsia"/>
        </w:rPr>
        <w:t>，以下のように古典的に考えることができる</w:t>
      </w:r>
      <w:r w:rsidR="00E00D51">
        <w:rPr>
          <w:rFonts w:ascii="Segoe UI Symbol" w:hAnsi="Segoe UI Symbol" w:cs="Segoe UI Symbol" w:hint="eastAsia"/>
        </w:rPr>
        <w:t>[</w:t>
      </w:r>
      <w:r w:rsidR="00DD605A">
        <w:rPr>
          <w:rFonts w:ascii="Segoe UI Symbol" w:hAnsi="Segoe UI Symbol" w:cs="Segoe UI Symbol"/>
        </w:rPr>
        <w:t>3</w:t>
      </w:r>
      <w:r w:rsidR="00E00D51">
        <w:rPr>
          <w:rFonts w:ascii="Segoe UI Symbol" w:hAnsi="Segoe UI Symbol" w:cs="Segoe UI Symbol" w:hint="eastAsia"/>
        </w:rPr>
        <w:t>]</w:t>
      </w:r>
      <w:r w:rsidR="000A2EA0">
        <w:rPr>
          <w:rFonts w:ascii="Segoe UI Symbol" w:hAnsi="Segoe UI Symbol" w:cs="Segoe UI Symbol" w:hint="eastAsia"/>
        </w:rPr>
        <w:t>．</w:t>
      </w:r>
      <w:r w:rsidR="00F95696">
        <w:rPr>
          <w:rFonts w:ascii="Segoe UI Symbol" w:hAnsi="Segoe UI Symbol" w:cs="Segoe UI Symbol" w:hint="eastAsia"/>
        </w:rPr>
        <w:t>(1)</w:t>
      </w:r>
      <w:r w:rsidR="000A2EA0">
        <w:rPr>
          <w:rFonts w:ascii="Segoe UI Symbol" w:hAnsi="Segoe UI Symbol" w:cs="Segoe UI Symbol"/>
        </w:rPr>
        <w:t>トンネルイオン化とは，気体原子内の電子がレーザー光の強い電</w:t>
      </w:r>
      <w:r w:rsidR="000C1612">
        <w:rPr>
          <w:rFonts w:ascii="Segoe UI Symbol" w:hAnsi="Segoe UI Symbol" w:cs="Segoe UI Symbol"/>
        </w:rPr>
        <w:t>場によってイオン化される</w:t>
      </w:r>
      <w:r w:rsidR="008B310C">
        <w:rPr>
          <w:rFonts w:ascii="Segoe UI Symbol" w:hAnsi="Segoe UI Symbol" w:cs="Segoe UI Symbol"/>
        </w:rPr>
        <w:t>現象である．通常，原子内の電子は原子核内にある陽子</w:t>
      </w:r>
      <w:r w:rsidR="00AA5EA1">
        <w:rPr>
          <w:rFonts w:ascii="Segoe UI Symbol" w:hAnsi="Segoe UI Symbol" w:cs="Segoe UI Symbol"/>
        </w:rPr>
        <w:t>のプラス電荷</w:t>
      </w:r>
      <w:r w:rsidR="000A2EA0">
        <w:rPr>
          <w:rFonts w:ascii="Segoe UI Symbol" w:hAnsi="Segoe UI Symbol" w:cs="Segoe UI Symbol"/>
        </w:rPr>
        <w:t>によって束縛されているが，</w:t>
      </w:r>
      <w:r w:rsidR="004772B4">
        <w:rPr>
          <w:rFonts w:ascii="Segoe UI Symbol" w:hAnsi="Segoe UI Symbol" w:cs="Segoe UI Symbol"/>
        </w:rPr>
        <w:t>電場の大きいレーザー光を照射されると</w:t>
      </w:r>
      <w:r w:rsidR="004772B4">
        <w:rPr>
          <w:rFonts w:ascii="Segoe UI Symbol" w:hAnsi="Segoe UI Symbol" w:cs="Segoe UI Symbol" w:hint="eastAsia"/>
        </w:rPr>
        <w:t>，</w:t>
      </w:r>
      <w:r w:rsidR="008D5483">
        <w:rPr>
          <w:rFonts w:ascii="Segoe UI Symbol" w:hAnsi="Segoe UI Symbol" w:cs="Segoe UI Symbol"/>
        </w:rPr>
        <w:t>電子を束縛していた</w:t>
      </w:r>
      <w:r w:rsidR="00F73638">
        <w:rPr>
          <w:rFonts w:ascii="Segoe UI Symbol" w:hAnsi="Segoe UI Symbol" w:cs="Segoe UI Symbol"/>
        </w:rPr>
        <w:t>クーロンポテンシャルが</w:t>
      </w:r>
      <w:r w:rsidR="00CF59E1">
        <w:rPr>
          <w:rFonts w:ascii="Segoe UI Symbol" w:hAnsi="Segoe UI Symbol" w:cs="Segoe UI Symbol"/>
        </w:rPr>
        <w:t>変形し</w:t>
      </w:r>
      <w:r w:rsidR="004772B4">
        <w:rPr>
          <w:rFonts w:ascii="Segoe UI Symbol" w:hAnsi="Segoe UI Symbol" w:cs="Segoe UI Symbol" w:hint="eastAsia"/>
        </w:rPr>
        <w:t>，</w:t>
      </w:r>
      <w:r w:rsidR="00EE53E0">
        <w:rPr>
          <w:rFonts w:ascii="Segoe UI Symbol" w:hAnsi="Segoe UI Symbol" w:cs="Segoe UI Symbol"/>
        </w:rPr>
        <w:t>トンネル効果によって原子外部に飛び出していく</w:t>
      </w:r>
      <w:r w:rsidR="00EE53E0">
        <w:rPr>
          <w:rFonts w:ascii="Segoe UI Symbol" w:hAnsi="Segoe UI Symbol" w:cs="Segoe UI Symbol" w:hint="eastAsia"/>
        </w:rPr>
        <w:t>.</w:t>
      </w:r>
      <w:r w:rsidR="000A2EA0" w:rsidRPr="00953D4E">
        <w:rPr>
          <w:rFonts w:ascii="Segoe UI Symbol" w:hAnsi="Segoe UI Symbol" w:cs="Segoe UI Symbol"/>
        </w:rPr>
        <w:t>これ</w:t>
      </w:r>
      <w:r w:rsidR="000A2EA0">
        <w:rPr>
          <w:rFonts w:ascii="Segoe UI Symbol" w:hAnsi="Segoe UI Symbol" w:cs="Segoe UI Symbol"/>
        </w:rPr>
        <w:t>がトンネルイオン化である．</w:t>
      </w:r>
      <w:r w:rsidR="00F95696">
        <w:rPr>
          <w:rFonts w:ascii="Segoe UI Symbol" w:hAnsi="Segoe UI Symbol" w:cs="Segoe UI Symbol" w:hint="eastAsia"/>
        </w:rPr>
        <w:t>(2)</w:t>
      </w:r>
      <w:r w:rsidR="000A2EA0">
        <w:rPr>
          <w:rFonts w:ascii="Segoe UI Symbol" w:hAnsi="Segoe UI Symbol" w:cs="Segoe UI Symbol"/>
        </w:rPr>
        <w:t>トンネル</w:t>
      </w:r>
      <w:r w:rsidR="00F73638">
        <w:rPr>
          <w:rFonts w:ascii="Segoe UI Symbol" w:hAnsi="Segoe UI Symbol" w:cs="Segoe UI Symbol"/>
        </w:rPr>
        <w:t>イオン化によって飛び出した電子は，レーザー電場の振動方向に</w:t>
      </w:r>
      <w:r w:rsidR="000A2EA0">
        <w:rPr>
          <w:rFonts w:ascii="Segoe UI Symbol" w:hAnsi="Segoe UI Symbol" w:cs="Segoe UI Symbol"/>
        </w:rPr>
        <w:t>加速される．最初，原子核から見て原子外部の方向に加速されていた電子は，レーザー電場の</w:t>
      </w:r>
      <w:r w:rsidR="003573D7">
        <w:rPr>
          <w:rFonts w:ascii="Segoe UI Symbol" w:hAnsi="Segoe UI Symbol" w:cs="Segoe UI Symbol" w:hint="eastAsia"/>
        </w:rPr>
        <w:t>向き</w:t>
      </w:r>
      <w:r w:rsidR="00A351BE">
        <w:rPr>
          <w:rFonts w:ascii="Segoe UI Symbol" w:hAnsi="Segoe UI Symbol" w:cs="Segoe UI Symbol"/>
        </w:rPr>
        <w:t>が逆</w:t>
      </w:r>
      <w:r w:rsidR="000A2EA0">
        <w:rPr>
          <w:rFonts w:ascii="Segoe UI Symbol" w:hAnsi="Segoe UI Symbol" w:cs="Segoe UI Symbol"/>
        </w:rPr>
        <w:t>になると，原子内部に向かって折返し，再度原子と衝突する．これが再衝突である</w:t>
      </w:r>
      <w:r w:rsidR="000A2EA0">
        <w:rPr>
          <w:rFonts w:ascii="Segoe UI Symbol" w:hAnsi="Segoe UI Symbol" w:cs="Segoe UI Symbol" w:hint="eastAsia"/>
        </w:rPr>
        <w:t xml:space="preserve">. </w:t>
      </w:r>
      <w:r w:rsidR="00F95696">
        <w:rPr>
          <w:rFonts w:ascii="Segoe UI Symbol" w:hAnsi="Segoe UI Symbol" w:cs="Segoe UI Symbol"/>
        </w:rPr>
        <w:t>(3)</w:t>
      </w:r>
      <w:r w:rsidR="000A2EA0">
        <w:rPr>
          <w:rFonts w:ascii="Segoe UI Symbol" w:hAnsi="Segoe UI Symbol" w:cs="Segoe UI Symbol"/>
        </w:rPr>
        <w:t>再衝突の後，電子は原子に再び束縛され，その際に運動エネルギーを失う．失った運動エネルギーは，光とし</w:t>
      </w:r>
      <w:r w:rsidR="00AA5EA1">
        <w:rPr>
          <w:rFonts w:ascii="Segoe UI Symbol" w:hAnsi="Segoe UI Symbol" w:cs="Segoe UI Symbol"/>
        </w:rPr>
        <w:t>て外部に放出されるが</w:t>
      </w:r>
      <w:r w:rsidR="00AA5EA1">
        <w:rPr>
          <w:rFonts w:ascii="Segoe UI Symbol" w:hAnsi="Segoe UI Symbol" w:cs="Segoe UI Symbol" w:hint="eastAsia"/>
        </w:rPr>
        <w:t>，</w:t>
      </w:r>
      <w:r w:rsidR="00AA5EA1">
        <w:rPr>
          <w:rFonts w:ascii="Segoe UI Symbol" w:hAnsi="Segoe UI Symbol" w:cs="Segoe UI Symbol"/>
        </w:rPr>
        <w:t>この光が</w:t>
      </w:r>
      <w:r w:rsidR="000A2EA0">
        <w:rPr>
          <w:rFonts w:ascii="Segoe UI Symbol" w:hAnsi="Segoe UI Symbol" w:cs="Segoe UI Symbol"/>
        </w:rPr>
        <w:t>高次高調波として観測される</w:t>
      </w:r>
      <w:r w:rsidR="000A2EA0">
        <w:rPr>
          <w:rFonts w:ascii="Segoe UI Symbol" w:hAnsi="Segoe UI Symbol" w:cs="Segoe UI Symbol" w:hint="eastAsia"/>
        </w:rPr>
        <w:t xml:space="preserve">. </w:t>
      </w:r>
    </w:p>
    <w:p w14:paraId="7ABED8FD" w14:textId="77777777" w:rsidR="00E810C0" w:rsidRPr="000E79BA" w:rsidRDefault="00E810C0" w:rsidP="00756E1B"/>
    <w:p w14:paraId="07D35ECC" w14:textId="6A98CC3C" w:rsidR="00965856" w:rsidRPr="00C72C4D" w:rsidRDefault="00E810C0" w:rsidP="00756E1B">
      <w:r>
        <w:rPr>
          <w:rFonts w:hint="eastAsia"/>
        </w:rPr>
        <w:t xml:space="preserve">2.2 </w:t>
      </w:r>
      <w:r w:rsidR="009915EB">
        <w:rPr>
          <w:rFonts w:hint="eastAsia"/>
        </w:rPr>
        <w:t>高次高調波と赤外光を用いた試料の</w:t>
      </w:r>
      <w:r w:rsidR="001E6962">
        <w:rPr>
          <w:rFonts w:hint="eastAsia"/>
        </w:rPr>
        <w:t>イオン化</w:t>
      </w:r>
    </w:p>
    <w:p w14:paraId="774B737C" w14:textId="65FBD68D" w:rsidR="003D4D8A" w:rsidRPr="008B6584" w:rsidRDefault="008E6113">
      <w:pPr>
        <w:widowControl/>
        <w:jc w:val="left"/>
      </w:pPr>
      <w:r>
        <w:t>今回の実験では</w:t>
      </w:r>
      <w:r>
        <w:rPr>
          <w:rFonts w:hint="eastAsia"/>
        </w:rPr>
        <w:t>，</w:t>
      </w:r>
      <w:r w:rsidR="006B64AE">
        <w:t>高次高調波の発生の際</w:t>
      </w:r>
      <w:r w:rsidR="003E2902">
        <w:rPr>
          <w:rFonts w:hint="eastAsia"/>
        </w:rPr>
        <w:t>に，基本波である</w:t>
      </w:r>
      <w:r w:rsidR="003E2902">
        <w:rPr>
          <w:rFonts w:hint="eastAsia"/>
        </w:rPr>
        <w:t>800nm</w:t>
      </w:r>
      <w:r w:rsidR="003E2902">
        <w:rPr>
          <w:rFonts w:hint="eastAsia"/>
        </w:rPr>
        <w:t>の</w:t>
      </w:r>
      <w:r w:rsidR="00222FFD">
        <w:rPr>
          <w:rFonts w:hint="eastAsia"/>
        </w:rPr>
        <w:t>赤外</w:t>
      </w:r>
      <w:r w:rsidR="003E2902">
        <w:rPr>
          <w:rFonts w:hint="eastAsia"/>
        </w:rPr>
        <w:t>光と，</w:t>
      </w:r>
      <w:r w:rsidR="003E2902">
        <w:rPr>
          <w:rFonts w:hint="eastAsia"/>
        </w:rPr>
        <w:t>2</w:t>
      </w:r>
      <w:r w:rsidR="003E2902">
        <w:rPr>
          <w:rFonts w:hint="eastAsia"/>
        </w:rPr>
        <w:t>倍波である</w:t>
      </w:r>
      <w:r w:rsidR="003E2902">
        <w:rPr>
          <w:rFonts w:hint="eastAsia"/>
        </w:rPr>
        <w:t>400nm</w:t>
      </w:r>
      <w:r w:rsidR="003E2902">
        <w:rPr>
          <w:rFonts w:hint="eastAsia"/>
        </w:rPr>
        <w:t>の紫外光を用いた</w:t>
      </w:r>
      <w:r w:rsidR="003E2902">
        <w:rPr>
          <w:rFonts w:hint="eastAsia"/>
        </w:rPr>
        <w:t xml:space="preserve">. </w:t>
      </w:r>
      <w:r w:rsidR="003E2902">
        <w:rPr>
          <w:rFonts w:hint="eastAsia"/>
        </w:rPr>
        <w:t>このとき，</w:t>
      </w:r>
      <w:r w:rsidR="004B6AAF">
        <w:rPr>
          <w:rFonts w:hint="eastAsia"/>
        </w:rPr>
        <w:t>基本波</w:t>
      </w:r>
      <w:r w:rsidR="00B566E3">
        <w:rPr>
          <w:rFonts w:hint="eastAsia"/>
        </w:rPr>
        <w:t>による</w:t>
      </w:r>
      <w:r w:rsidR="004B6AAF">
        <w:rPr>
          <w:rFonts w:hint="eastAsia"/>
        </w:rPr>
        <w:t>奇数次の高次高調波に加え，偶数次の高次高調波</w:t>
      </w:r>
      <w:r w:rsidR="00B566E3">
        <w:rPr>
          <w:rFonts w:hint="eastAsia"/>
        </w:rPr>
        <w:t>も生じる</w:t>
      </w:r>
      <w:r w:rsidR="00B566E3">
        <w:rPr>
          <w:rFonts w:hint="eastAsia"/>
        </w:rPr>
        <w:t xml:space="preserve">. </w:t>
      </w:r>
      <w:r>
        <w:t>さらに</w:t>
      </w:r>
      <w:r>
        <w:rPr>
          <w:rFonts w:hint="eastAsia"/>
        </w:rPr>
        <w:t>，発生させた高次高調波に，基本波にあたる</w:t>
      </w:r>
      <w:r>
        <w:rPr>
          <w:rFonts w:hint="eastAsia"/>
        </w:rPr>
        <w:t>800nm</w:t>
      </w:r>
      <w:r>
        <w:rPr>
          <w:rFonts w:hint="eastAsia"/>
        </w:rPr>
        <w:t>の赤外光を加え，アルゴンガスをイオン化した</w:t>
      </w:r>
      <w:r>
        <w:rPr>
          <w:rFonts w:hint="eastAsia"/>
        </w:rPr>
        <w:t xml:space="preserve">. </w:t>
      </w:r>
    </w:p>
    <w:p w14:paraId="05EF487D" w14:textId="690371A5" w:rsidR="005A5DBF" w:rsidRDefault="007A472C" w:rsidP="005A5DBF">
      <w:pPr>
        <w:widowControl/>
        <w:jc w:val="center"/>
      </w:pPr>
      <w:r w:rsidRPr="007A472C">
        <w:rPr>
          <w:noProof/>
        </w:rPr>
        <w:drawing>
          <wp:inline distT="0" distB="0" distL="0" distR="0" wp14:anchorId="4719D844" wp14:editId="01099720">
            <wp:extent cx="4838700" cy="3033678"/>
            <wp:effectExtent l="0" t="0" r="0" b="0"/>
            <wp:docPr id="9" name="図 9" descr="C:\Users\kk515go\source\repos\図\12次高調波に相当する光電子の発生原理発生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k515go\source\repos\図\12次高調波に相当する光電子の発生原理発生原理.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52386" cy="3042259"/>
                    </a:xfrm>
                    <a:prstGeom prst="rect">
                      <a:avLst/>
                    </a:prstGeom>
                    <a:noFill/>
                    <a:ln>
                      <a:noFill/>
                    </a:ln>
                  </pic:spPr>
                </pic:pic>
              </a:graphicData>
            </a:graphic>
          </wp:inline>
        </w:drawing>
      </w:r>
    </w:p>
    <w:p w14:paraId="27C1C1FA" w14:textId="3DC437F1" w:rsidR="005A5DBF" w:rsidRDefault="00E03F95" w:rsidP="005A5DBF">
      <w:pPr>
        <w:widowControl/>
        <w:jc w:val="center"/>
      </w:pPr>
      <w:r>
        <w:t>図</w:t>
      </w:r>
      <w:r>
        <w:rPr>
          <w:rFonts w:hint="eastAsia"/>
        </w:rPr>
        <w:t>2.</w:t>
      </w:r>
      <w:r>
        <w:t>1</w:t>
      </w:r>
      <w:r w:rsidR="0056504F">
        <w:t xml:space="preserve"> </w:t>
      </w:r>
      <w:r w:rsidR="00E436D9">
        <w:t>12</w:t>
      </w:r>
      <w:r w:rsidR="00896C40">
        <w:t>次高調波に等しいエネルギーによってアルゴンがイオン化される</w:t>
      </w:r>
      <w:r w:rsidR="00E436D9">
        <w:t>要因</w:t>
      </w:r>
    </w:p>
    <w:p w14:paraId="3A29F11D" w14:textId="4E0F0A34" w:rsidR="00846791" w:rsidRDefault="001A2B38" w:rsidP="00846791">
      <w:pPr>
        <w:widowControl/>
        <w:jc w:val="left"/>
      </w:pPr>
      <w:r>
        <w:rPr>
          <w:rFonts w:hint="eastAsia"/>
        </w:rPr>
        <w:lastRenderedPageBreak/>
        <w:t>ここで，</w:t>
      </w:r>
      <w:r w:rsidR="00B372F8">
        <w:rPr>
          <w:rFonts w:hint="eastAsia"/>
        </w:rPr>
        <w:t>「</w:t>
      </w:r>
      <w:r w:rsidR="00B372F8">
        <w:rPr>
          <w:rFonts w:hint="eastAsia"/>
        </w:rPr>
        <w:t>12</w:t>
      </w:r>
      <w:r w:rsidR="00B372F8">
        <w:rPr>
          <w:rFonts w:hint="eastAsia"/>
        </w:rPr>
        <w:t>次高調波</w:t>
      </w:r>
      <w:r w:rsidR="003F726B">
        <w:rPr>
          <w:rFonts w:hint="eastAsia"/>
        </w:rPr>
        <w:t>と等しいエネルギーによってイオン化されたアルゴン</w:t>
      </w:r>
      <w:r w:rsidR="001F20DD">
        <w:rPr>
          <w:rFonts w:hint="eastAsia"/>
        </w:rPr>
        <w:t>原子</w:t>
      </w:r>
      <w:r w:rsidR="003F726B">
        <w:rPr>
          <w:rFonts w:hint="eastAsia"/>
        </w:rPr>
        <w:t>から生じた光電子</w:t>
      </w:r>
      <w:r w:rsidR="00B372F8">
        <w:rPr>
          <w:rFonts w:hint="eastAsia"/>
        </w:rPr>
        <w:t>」について考える</w:t>
      </w:r>
      <w:r w:rsidR="00B372F8">
        <w:rPr>
          <w:rFonts w:hint="eastAsia"/>
        </w:rPr>
        <w:t xml:space="preserve">. </w:t>
      </w:r>
      <w:r w:rsidR="00E436D9">
        <w:rPr>
          <w:rFonts w:hint="eastAsia"/>
        </w:rPr>
        <w:t>図</w:t>
      </w:r>
      <w:r w:rsidR="00E436D9">
        <w:rPr>
          <w:rFonts w:hint="eastAsia"/>
        </w:rPr>
        <w:t>2.1</w:t>
      </w:r>
      <w:r w:rsidR="00E436D9">
        <w:rPr>
          <w:rFonts w:hint="eastAsia"/>
        </w:rPr>
        <w:t>は，「</w:t>
      </w:r>
      <w:r w:rsidR="003F726B">
        <w:rPr>
          <w:rFonts w:hint="eastAsia"/>
        </w:rPr>
        <w:t>12</w:t>
      </w:r>
      <w:r w:rsidR="003F726B">
        <w:rPr>
          <w:rFonts w:hint="eastAsia"/>
        </w:rPr>
        <w:t>次高調波に等しいエネルギーをアルゴンが受ける要因</w:t>
      </w:r>
      <w:r w:rsidR="00E436D9">
        <w:rPr>
          <w:rFonts w:hint="eastAsia"/>
        </w:rPr>
        <w:t>」を示しており，その要因には</w:t>
      </w:r>
      <w:r w:rsidR="003F726B">
        <w:rPr>
          <w:rFonts w:hint="eastAsia"/>
        </w:rPr>
        <w:t>「</w:t>
      </w:r>
      <w:r w:rsidR="003F726B">
        <w:rPr>
          <w:rFonts w:hint="eastAsia"/>
        </w:rPr>
        <w:t>12</w:t>
      </w:r>
      <w:r w:rsidR="003F726B">
        <w:rPr>
          <w:rFonts w:hint="eastAsia"/>
        </w:rPr>
        <w:t>次高調波」そのもの以外にも，「</w:t>
      </w:r>
      <w:r w:rsidR="003F726B">
        <w:rPr>
          <w:rFonts w:hint="eastAsia"/>
        </w:rPr>
        <w:t>11</w:t>
      </w:r>
      <w:r w:rsidR="003F726B">
        <w:rPr>
          <w:rFonts w:hint="eastAsia"/>
        </w:rPr>
        <w:t>次高調波と赤外光の吸収」「</w:t>
      </w:r>
      <w:r w:rsidR="003F726B">
        <w:rPr>
          <w:rFonts w:hint="eastAsia"/>
        </w:rPr>
        <w:t>13</w:t>
      </w:r>
      <w:r w:rsidR="003F726B">
        <w:rPr>
          <w:rFonts w:hint="eastAsia"/>
        </w:rPr>
        <w:t>次高調波と赤外光の放出」</w:t>
      </w:r>
      <w:r w:rsidR="001F20DD">
        <w:rPr>
          <w:rFonts w:hint="eastAsia"/>
        </w:rPr>
        <w:t>の</w:t>
      </w:r>
      <w:r w:rsidR="001F20DD">
        <w:rPr>
          <w:rFonts w:hint="eastAsia"/>
        </w:rPr>
        <w:t>2</w:t>
      </w:r>
      <w:r w:rsidR="001F20DD">
        <w:rPr>
          <w:rFonts w:hint="eastAsia"/>
        </w:rPr>
        <w:t>つがある</w:t>
      </w:r>
      <w:r w:rsidR="00F73638">
        <w:rPr>
          <w:rFonts w:hint="eastAsia"/>
        </w:rPr>
        <w:t>[2]</w:t>
      </w:r>
      <w:r w:rsidR="006045F0">
        <w:rPr>
          <w:rFonts w:hint="eastAsia"/>
        </w:rPr>
        <w:t xml:space="preserve">. </w:t>
      </w:r>
      <w:r w:rsidR="009401F6">
        <w:rPr>
          <w:rFonts w:hint="eastAsia"/>
        </w:rPr>
        <w:t>これについて詳しく述べる</w:t>
      </w:r>
      <w:r w:rsidR="009401F6">
        <w:rPr>
          <w:rFonts w:hint="eastAsia"/>
        </w:rPr>
        <w:t xml:space="preserve">. </w:t>
      </w:r>
      <w:r w:rsidR="001F20DD">
        <w:rPr>
          <w:rFonts w:hint="eastAsia"/>
        </w:rPr>
        <w:t>基本波である</w:t>
      </w:r>
      <w:r w:rsidR="001F20DD">
        <w:t>1</w:t>
      </w:r>
      <w:r w:rsidR="001F20DD">
        <w:rPr>
          <w:rFonts w:hint="eastAsia"/>
        </w:rPr>
        <w:t>次光は，波長が</w:t>
      </w:r>
      <w:r w:rsidR="000467F9">
        <w:t>800nm</w:t>
      </w:r>
      <w:r w:rsidR="001F20DD">
        <w:t>なので</w:t>
      </w:r>
      <w:r w:rsidR="001F20DD">
        <w:rPr>
          <w:rFonts w:hint="eastAsia"/>
        </w:rPr>
        <w:t>，</w:t>
      </w:r>
      <w:r w:rsidR="001F20DD">
        <w:t>エネルギーは</w:t>
      </w:r>
      <w:r w:rsidR="001F20DD">
        <w:rPr>
          <w:rFonts w:hint="eastAsia"/>
        </w:rPr>
        <w:t>1.55eV</w:t>
      </w:r>
      <w:r w:rsidR="001F20DD">
        <w:rPr>
          <w:rFonts w:hint="eastAsia"/>
        </w:rPr>
        <w:t>である</w:t>
      </w:r>
      <w:r w:rsidR="001F20DD">
        <w:rPr>
          <w:rFonts w:hint="eastAsia"/>
        </w:rPr>
        <w:t xml:space="preserve">. </w:t>
      </w:r>
      <w:r w:rsidR="001F20DD">
        <w:rPr>
          <w:rFonts w:hint="eastAsia"/>
        </w:rPr>
        <w:t>よって，</w:t>
      </w:r>
      <w:r w:rsidR="00B372F8">
        <w:rPr>
          <w:rFonts w:hint="eastAsia"/>
        </w:rPr>
        <w:t>12</w:t>
      </w:r>
      <w:r w:rsidR="00B372F8">
        <w:rPr>
          <w:rFonts w:hint="eastAsia"/>
        </w:rPr>
        <w:t>次高調波</w:t>
      </w:r>
      <w:r w:rsidR="001F20DD">
        <w:rPr>
          <w:rFonts w:hint="eastAsia"/>
        </w:rPr>
        <w:t>に相当する</w:t>
      </w:r>
      <w:r w:rsidR="00926DA5">
        <w:rPr>
          <w:rFonts w:hint="eastAsia"/>
        </w:rPr>
        <w:t>エネルギーは</w:t>
      </w:r>
      <w:r w:rsidR="001B6B28">
        <w:rPr>
          <w:rFonts w:hint="eastAsia"/>
        </w:rPr>
        <w:t>，基本波のエネルギーの</w:t>
      </w:r>
      <w:r w:rsidR="001B6B28">
        <w:rPr>
          <w:rFonts w:hint="eastAsia"/>
        </w:rPr>
        <w:t>12</w:t>
      </w:r>
      <w:r w:rsidR="001B6B28">
        <w:rPr>
          <w:rFonts w:hint="eastAsia"/>
        </w:rPr>
        <w:t>倍となるので，</w:t>
      </w:r>
      <w:r w:rsidR="00926DA5">
        <w:rPr>
          <w:rFonts w:hint="eastAsia"/>
        </w:rPr>
        <w:t>18.6eV</w:t>
      </w:r>
      <w:r w:rsidR="00926DA5">
        <w:rPr>
          <w:rFonts w:hint="eastAsia"/>
        </w:rPr>
        <w:t>である</w:t>
      </w:r>
      <w:r w:rsidR="00926DA5">
        <w:rPr>
          <w:rFonts w:hint="eastAsia"/>
        </w:rPr>
        <w:t xml:space="preserve">. </w:t>
      </w:r>
      <w:r w:rsidR="00604131">
        <w:rPr>
          <w:rFonts w:hint="eastAsia"/>
        </w:rPr>
        <w:t>同様に，</w:t>
      </w:r>
      <w:r w:rsidR="00926DA5">
        <w:rPr>
          <w:rFonts w:hint="eastAsia"/>
        </w:rPr>
        <w:t>11</w:t>
      </w:r>
      <w:r w:rsidR="00926DA5">
        <w:rPr>
          <w:rFonts w:hint="eastAsia"/>
        </w:rPr>
        <w:t>次高調波</w:t>
      </w:r>
      <w:r w:rsidR="00D60146">
        <w:rPr>
          <w:rFonts w:hint="eastAsia"/>
        </w:rPr>
        <w:t>のエネルギーは</w:t>
      </w:r>
      <w:r w:rsidR="00D60146">
        <w:rPr>
          <w:rFonts w:hint="eastAsia"/>
        </w:rPr>
        <w:t>17.</w:t>
      </w:r>
      <w:r w:rsidR="00D60146">
        <w:t>05eV</w:t>
      </w:r>
      <w:r w:rsidR="00D60146">
        <w:rPr>
          <w:rFonts w:hint="eastAsia"/>
        </w:rPr>
        <w:t>，</w:t>
      </w:r>
      <w:r w:rsidR="001F20DD">
        <w:rPr>
          <w:rFonts w:hint="eastAsia"/>
        </w:rPr>
        <w:t>13</w:t>
      </w:r>
      <w:r w:rsidR="001F20DD">
        <w:rPr>
          <w:rFonts w:hint="eastAsia"/>
        </w:rPr>
        <w:t>次高調波のエネルギーは</w:t>
      </w:r>
      <w:r w:rsidR="001F20DD">
        <w:rPr>
          <w:rFonts w:hint="eastAsia"/>
        </w:rPr>
        <w:t>20.15eV</w:t>
      </w:r>
      <w:r w:rsidR="001F20DD">
        <w:rPr>
          <w:rFonts w:hint="eastAsia"/>
        </w:rPr>
        <w:t>である</w:t>
      </w:r>
      <w:r w:rsidR="001F20DD">
        <w:rPr>
          <w:rFonts w:hint="eastAsia"/>
        </w:rPr>
        <w:t>.</w:t>
      </w:r>
      <w:r w:rsidR="006B0905">
        <w:t xml:space="preserve"> </w:t>
      </w:r>
      <w:r w:rsidR="006B0905">
        <w:t>ここで</w:t>
      </w:r>
      <w:r w:rsidR="006B0905">
        <w:rPr>
          <w:rFonts w:hint="eastAsia"/>
        </w:rPr>
        <w:t>，</w:t>
      </w:r>
      <w:r w:rsidR="006B0905">
        <w:t>アルゴン</w:t>
      </w:r>
      <w:r w:rsidR="00360611">
        <w:t>原子</w:t>
      </w:r>
      <w:r w:rsidR="006B0905">
        <w:t>が</w:t>
      </w:r>
      <w:r w:rsidR="006B0905">
        <w:t>11</w:t>
      </w:r>
      <w:r w:rsidR="006B0905">
        <w:t>次高調波と基本波を吸収すると</w:t>
      </w:r>
      <w:r w:rsidR="006B0905">
        <w:rPr>
          <w:rFonts w:hint="eastAsia"/>
        </w:rPr>
        <w:t>，</w:t>
      </w:r>
      <w:r w:rsidR="006B0905">
        <w:rPr>
          <w:rFonts w:hint="eastAsia"/>
        </w:rPr>
        <w:t>17.05eV + 1.55eV = 18.6eV</w:t>
      </w:r>
      <w:r w:rsidR="006B0905">
        <w:rPr>
          <w:rFonts w:hint="eastAsia"/>
        </w:rPr>
        <w:t>の</w:t>
      </w:r>
      <w:r w:rsidR="00C01E07">
        <w:rPr>
          <w:rFonts w:hint="eastAsia"/>
        </w:rPr>
        <w:t>エネルギー</w:t>
      </w:r>
      <w:r w:rsidR="00360611">
        <w:rPr>
          <w:rFonts w:hint="eastAsia"/>
        </w:rPr>
        <w:t>でイオン化されることになり</w:t>
      </w:r>
      <w:r w:rsidR="00C01E07">
        <w:rPr>
          <w:rFonts w:hint="eastAsia"/>
        </w:rPr>
        <w:t>，</w:t>
      </w:r>
      <w:r w:rsidR="00360611">
        <w:rPr>
          <w:rFonts w:hint="eastAsia"/>
        </w:rPr>
        <w:t>飛び出す光電子は「</w:t>
      </w:r>
      <w:r w:rsidR="00C01E07">
        <w:rPr>
          <w:rFonts w:hint="eastAsia"/>
        </w:rPr>
        <w:t>12</w:t>
      </w:r>
      <w:r w:rsidR="00C01E07">
        <w:rPr>
          <w:rFonts w:hint="eastAsia"/>
        </w:rPr>
        <w:t>次高調波によってイオン化された</w:t>
      </w:r>
      <w:r w:rsidR="007A33E3">
        <w:rPr>
          <w:rFonts w:hint="eastAsia"/>
        </w:rPr>
        <w:t>アルゴン原子から生じた光電子</w:t>
      </w:r>
      <w:r w:rsidR="00360611">
        <w:rPr>
          <w:rFonts w:hint="eastAsia"/>
        </w:rPr>
        <w:t>」</w:t>
      </w:r>
      <w:r w:rsidR="007A33E3">
        <w:t>と</w:t>
      </w:r>
      <w:r w:rsidR="0052623B">
        <w:t>等しい</w:t>
      </w:r>
      <w:r w:rsidR="007A33E3">
        <w:t>エネルギーを持つ</w:t>
      </w:r>
      <w:r w:rsidR="007A33E3">
        <w:rPr>
          <w:rFonts w:hint="eastAsia"/>
        </w:rPr>
        <w:t xml:space="preserve">. </w:t>
      </w:r>
      <w:r w:rsidR="007A33E3">
        <w:t>また</w:t>
      </w:r>
      <w:r w:rsidR="007A33E3">
        <w:rPr>
          <w:rFonts w:hint="eastAsia"/>
        </w:rPr>
        <w:t>，</w:t>
      </w:r>
      <w:r w:rsidR="007A33E3">
        <w:t>アルゴン原子</w:t>
      </w:r>
      <w:r w:rsidR="00360611">
        <w:t>が</w:t>
      </w:r>
      <w:r w:rsidR="00360611">
        <w:t>13</w:t>
      </w:r>
      <w:r w:rsidR="00360611">
        <w:t>次高調波を吸収し基本波を放出すると</w:t>
      </w:r>
      <w:r w:rsidR="00360611">
        <w:rPr>
          <w:rFonts w:hint="eastAsia"/>
        </w:rPr>
        <w:t>，</w:t>
      </w:r>
      <w:r w:rsidR="00360611">
        <w:rPr>
          <w:rFonts w:hint="eastAsia"/>
        </w:rPr>
        <w:t xml:space="preserve">20.15eV </w:t>
      </w:r>
      <w:r w:rsidR="00360611">
        <w:t>–</w:t>
      </w:r>
      <w:r w:rsidR="00360611">
        <w:rPr>
          <w:rFonts w:hint="eastAsia"/>
        </w:rPr>
        <w:t xml:space="preserve"> 1.</w:t>
      </w:r>
      <w:r w:rsidR="00360611">
        <w:t>55eV = 18.6eV</w:t>
      </w:r>
      <w:r w:rsidR="00360611">
        <w:t>のエネルギーによってイオン化されることになり</w:t>
      </w:r>
      <w:r w:rsidR="00360611">
        <w:rPr>
          <w:rFonts w:hint="eastAsia"/>
        </w:rPr>
        <w:t>，この光電子もまた</w:t>
      </w:r>
      <w:r w:rsidR="0052623B">
        <w:rPr>
          <w:rFonts w:hint="eastAsia"/>
        </w:rPr>
        <w:t>「</w:t>
      </w:r>
      <w:r w:rsidR="0052623B">
        <w:rPr>
          <w:rFonts w:hint="eastAsia"/>
        </w:rPr>
        <w:t>12</w:t>
      </w:r>
      <w:r w:rsidR="0052623B">
        <w:rPr>
          <w:rFonts w:hint="eastAsia"/>
        </w:rPr>
        <w:t>次高調波によってイオン化されたアルゴン原子から生じた光電子」と等しいエネルギーを持つ</w:t>
      </w:r>
      <w:r w:rsidR="0052623B">
        <w:rPr>
          <w:rFonts w:hint="eastAsia"/>
        </w:rPr>
        <w:t xml:space="preserve">. </w:t>
      </w:r>
      <w:r w:rsidR="009401F6">
        <w:rPr>
          <w:rFonts w:hint="eastAsia"/>
        </w:rPr>
        <w:t>今回計測したのは</w:t>
      </w:r>
      <w:r w:rsidR="00147936">
        <w:rPr>
          <w:rFonts w:hint="eastAsia"/>
        </w:rPr>
        <w:t>光電子の</w:t>
      </w:r>
      <w:r w:rsidR="00953E73">
        <w:rPr>
          <w:rFonts w:hint="eastAsia"/>
        </w:rPr>
        <w:t>収量</w:t>
      </w:r>
      <w:r w:rsidR="00147936">
        <w:rPr>
          <w:rFonts w:hint="eastAsia"/>
        </w:rPr>
        <w:t>であるが，式</w:t>
      </w:r>
      <w:r w:rsidR="00147936">
        <w:rPr>
          <w:rFonts w:hint="eastAsia"/>
        </w:rPr>
        <w:t>(2.2.2)</w:t>
      </w:r>
      <w:r w:rsidR="00147936">
        <w:rPr>
          <w:rFonts w:hint="eastAsia"/>
        </w:rPr>
        <w:t>で後述するように，電子の運動量とエネルギーには</w:t>
      </w:r>
      <w:r w:rsidR="00147936">
        <w:rPr>
          <w:rFonts w:hint="eastAsia"/>
        </w:rPr>
        <w:t>1</w:t>
      </w:r>
      <w:r w:rsidR="00147936">
        <w:rPr>
          <w:rFonts w:hint="eastAsia"/>
        </w:rPr>
        <w:t>対</w:t>
      </w:r>
      <w:r w:rsidR="00147936">
        <w:rPr>
          <w:rFonts w:hint="eastAsia"/>
        </w:rPr>
        <w:t>1</w:t>
      </w:r>
      <w:r w:rsidR="00147936">
        <w:rPr>
          <w:rFonts w:hint="eastAsia"/>
        </w:rPr>
        <w:t>の対応関係がある</w:t>
      </w:r>
      <w:r w:rsidR="00147936">
        <w:rPr>
          <w:rFonts w:hint="eastAsia"/>
        </w:rPr>
        <w:t xml:space="preserve">. </w:t>
      </w:r>
      <w:r w:rsidR="00147936">
        <w:rPr>
          <w:rFonts w:hint="eastAsia"/>
        </w:rPr>
        <w:t>よって，測定される「</w:t>
      </w:r>
      <w:r w:rsidR="00946EC5">
        <w:rPr>
          <w:rFonts w:hint="eastAsia"/>
        </w:rPr>
        <w:t>12</w:t>
      </w:r>
      <w:r w:rsidR="00946EC5">
        <w:rPr>
          <w:rFonts w:hint="eastAsia"/>
        </w:rPr>
        <w:t>次高調波と等しいエネルギーによってイオン化されたアルゴン原子から生じた光電子の</w:t>
      </w:r>
      <w:r w:rsidR="00FA66A4">
        <w:rPr>
          <w:rFonts w:hint="eastAsia"/>
        </w:rPr>
        <w:t>収量</w:t>
      </w:r>
      <w:r w:rsidR="00147936">
        <w:rPr>
          <w:rFonts w:hint="eastAsia"/>
        </w:rPr>
        <w:t>」</w:t>
      </w:r>
      <w:r w:rsidR="00220866">
        <w:rPr>
          <w:rFonts w:hint="eastAsia"/>
        </w:rPr>
        <w:t>は，上述の「</w:t>
      </w:r>
      <w:r w:rsidR="00220866">
        <w:rPr>
          <w:rFonts w:hint="eastAsia"/>
        </w:rPr>
        <w:t>11</w:t>
      </w:r>
      <w:r w:rsidR="00220866">
        <w:rPr>
          <w:rFonts w:hint="eastAsia"/>
        </w:rPr>
        <w:t>次高調波</w:t>
      </w:r>
      <w:r w:rsidR="00220866">
        <w:rPr>
          <w:rFonts w:hint="eastAsia"/>
        </w:rPr>
        <w:t>+</w:t>
      </w:r>
      <w:r w:rsidR="00220866">
        <w:rPr>
          <w:rFonts w:hint="eastAsia"/>
        </w:rPr>
        <w:t>基本波」「</w:t>
      </w:r>
      <w:r w:rsidR="00220866">
        <w:rPr>
          <w:rFonts w:hint="eastAsia"/>
        </w:rPr>
        <w:t>12</w:t>
      </w:r>
      <w:r w:rsidR="00220866">
        <w:rPr>
          <w:rFonts w:hint="eastAsia"/>
        </w:rPr>
        <w:t>次高調波</w:t>
      </w:r>
      <w:r w:rsidR="007E4401">
        <w:rPr>
          <w:rFonts w:hint="eastAsia"/>
        </w:rPr>
        <w:t>」「</w:t>
      </w:r>
      <w:r w:rsidR="007E4401">
        <w:rPr>
          <w:rFonts w:hint="eastAsia"/>
        </w:rPr>
        <w:t>13</w:t>
      </w:r>
      <w:r w:rsidR="007E4401">
        <w:rPr>
          <w:rFonts w:hint="eastAsia"/>
        </w:rPr>
        <w:t>次高調波</w:t>
      </w:r>
      <w:r w:rsidR="007E4401">
        <w:rPr>
          <w:rFonts w:hint="eastAsia"/>
        </w:rPr>
        <w:t>-</w:t>
      </w:r>
      <w:r w:rsidR="007E4401">
        <w:rPr>
          <w:rFonts w:hint="eastAsia"/>
        </w:rPr>
        <w:t>基本波」</w:t>
      </w:r>
      <w:r w:rsidR="00480D4E">
        <w:rPr>
          <w:rFonts w:hint="eastAsia"/>
        </w:rPr>
        <w:t>という</w:t>
      </w:r>
      <w:r w:rsidR="007E4401">
        <w:rPr>
          <w:rFonts w:hint="eastAsia"/>
        </w:rPr>
        <w:t>3</w:t>
      </w:r>
      <w:r w:rsidR="007E4401">
        <w:rPr>
          <w:rFonts w:hint="eastAsia"/>
        </w:rPr>
        <w:t>つ</w:t>
      </w:r>
      <w:r w:rsidR="00180C78">
        <w:rPr>
          <w:rFonts w:hint="eastAsia"/>
        </w:rPr>
        <w:t>の発生源を持ち，この</w:t>
      </w:r>
      <w:r w:rsidR="00180C78">
        <w:rPr>
          <w:rFonts w:hint="eastAsia"/>
        </w:rPr>
        <w:t>3</w:t>
      </w:r>
      <w:r w:rsidR="00180C78">
        <w:rPr>
          <w:rFonts w:hint="eastAsia"/>
        </w:rPr>
        <w:t>つから生じた光電子がそれぞれ干渉</w:t>
      </w:r>
      <w:r w:rsidR="00FA189D">
        <w:rPr>
          <w:rFonts w:hint="eastAsia"/>
        </w:rPr>
        <w:t>し</w:t>
      </w:r>
      <w:r w:rsidR="00846791">
        <w:rPr>
          <w:rFonts w:hint="eastAsia"/>
        </w:rPr>
        <w:t>あった結果が計測される</w:t>
      </w:r>
      <w:r w:rsidR="00846791">
        <w:rPr>
          <w:rFonts w:hint="eastAsia"/>
        </w:rPr>
        <w:t xml:space="preserve">. </w:t>
      </w:r>
      <w:r w:rsidR="00846791">
        <w:rPr>
          <w:rFonts w:hint="eastAsia"/>
        </w:rPr>
        <w:t>ここで，アルゴンに照射する高次高調波と基本波</w:t>
      </w:r>
      <w:r w:rsidR="00165249">
        <w:rPr>
          <w:rFonts w:hint="eastAsia"/>
        </w:rPr>
        <w:t>の</w:t>
      </w:r>
      <w:r w:rsidR="001A0448">
        <w:rPr>
          <w:rFonts w:hint="eastAsia"/>
        </w:rPr>
        <w:t>時間差（以降，</w:t>
      </w:r>
      <w:r w:rsidR="001A0448">
        <w:rPr>
          <w:rFonts w:hint="eastAsia"/>
        </w:rPr>
        <w:t>XUV-IR</w:t>
      </w:r>
      <w:r w:rsidR="001A0448">
        <w:rPr>
          <w:rFonts w:hint="eastAsia"/>
        </w:rPr>
        <w:t>ディレイまたはディレイと呼称する）</w:t>
      </w:r>
      <w:r w:rsidR="00165249">
        <w:rPr>
          <w:rFonts w:hint="eastAsia"/>
        </w:rPr>
        <w:t>を変更すると，</w:t>
      </w:r>
      <w:r w:rsidR="00846791">
        <w:rPr>
          <w:rFonts w:hint="eastAsia"/>
        </w:rPr>
        <w:t>3</w:t>
      </w:r>
      <w:r w:rsidR="00846791">
        <w:rPr>
          <w:rFonts w:hint="eastAsia"/>
        </w:rPr>
        <w:t>つの</w:t>
      </w:r>
      <w:r w:rsidR="00165249">
        <w:rPr>
          <w:rFonts w:hint="eastAsia"/>
        </w:rPr>
        <w:t>発生源から生じた</w:t>
      </w:r>
      <w:r w:rsidR="00846791">
        <w:rPr>
          <w:rFonts w:hint="eastAsia"/>
        </w:rPr>
        <w:t>光電子の干渉が変化し，それによって光電子の運動量分布にも変化が生じる</w:t>
      </w:r>
      <w:r w:rsidR="00846791">
        <w:rPr>
          <w:rFonts w:hint="eastAsia"/>
        </w:rPr>
        <w:t xml:space="preserve">[2]. </w:t>
      </w:r>
    </w:p>
    <w:p w14:paraId="24C0FE19" w14:textId="77777777" w:rsidR="00453941" w:rsidRDefault="00453941">
      <w:pPr>
        <w:widowControl/>
        <w:jc w:val="left"/>
      </w:pPr>
    </w:p>
    <w:p w14:paraId="644B78AF" w14:textId="61A89920" w:rsidR="0093270A" w:rsidRDefault="0093270A">
      <w:pPr>
        <w:widowControl/>
        <w:jc w:val="left"/>
      </w:pPr>
      <w:r>
        <w:br w:type="page"/>
      </w:r>
    </w:p>
    <w:p w14:paraId="1C073A64" w14:textId="77777777" w:rsidR="002A5DCA" w:rsidRPr="00872376" w:rsidRDefault="002A5DCA">
      <w:pPr>
        <w:widowControl/>
        <w:jc w:val="left"/>
      </w:pPr>
    </w:p>
    <w:p w14:paraId="249A592E" w14:textId="77777777" w:rsidR="00E810C0" w:rsidRDefault="003D4D8A" w:rsidP="00756E1B">
      <w:r>
        <w:rPr>
          <w:rFonts w:hint="eastAsia"/>
        </w:rPr>
        <w:t>第</w:t>
      </w:r>
      <w:r>
        <w:t>3</w:t>
      </w:r>
      <w:r>
        <w:rPr>
          <w:rFonts w:hint="eastAsia"/>
        </w:rPr>
        <w:t>章</w:t>
      </w:r>
      <w:r>
        <w:rPr>
          <w:rFonts w:hint="eastAsia"/>
        </w:rPr>
        <w:t xml:space="preserve"> </w:t>
      </w:r>
      <w:r>
        <w:rPr>
          <w:rFonts w:hint="eastAsia"/>
        </w:rPr>
        <w:t>実験方法</w:t>
      </w:r>
    </w:p>
    <w:p w14:paraId="505BFA60" w14:textId="5A5A6A6D" w:rsidR="003D4D8A" w:rsidRDefault="003D4D8A" w:rsidP="00756E1B">
      <w:r>
        <w:rPr>
          <w:rFonts w:hint="eastAsia"/>
        </w:rPr>
        <w:t xml:space="preserve">3.1 </w:t>
      </w:r>
      <w:r>
        <w:rPr>
          <w:rFonts w:hint="eastAsia"/>
        </w:rPr>
        <w:t>測定方法</w:t>
      </w:r>
    </w:p>
    <w:p w14:paraId="29474FE8" w14:textId="74DB205C" w:rsidR="00B759E6" w:rsidRDefault="00B50A31" w:rsidP="00756E1B">
      <w:r>
        <w:t>測定に用いた光学系の模式図を</w:t>
      </w:r>
      <w:r>
        <w:rPr>
          <w:rFonts w:hint="eastAsia"/>
        </w:rPr>
        <w:t>，</w:t>
      </w:r>
      <w:r>
        <w:t>図</w:t>
      </w:r>
      <w:r>
        <w:rPr>
          <w:rFonts w:hint="eastAsia"/>
        </w:rPr>
        <w:t>3.1</w:t>
      </w:r>
      <w:r>
        <w:rPr>
          <w:rFonts w:hint="eastAsia"/>
        </w:rPr>
        <w:t>に示した</w:t>
      </w:r>
      <w:r>
        <w:rPr>
          <w:rFonts w:hint="eastAsia"/>
        </w:rPr>
        <w:t xml:space="preserve">. </w:t>
      </w:r>
      <w:r w:rsidR="004140FD">
        <w:rPr>
          <w:rFonts w:hint="eastAsia"/>
        </w:rPr>
        <w:t>[2</w:t>
      </w:r>
      <w:r w:rsidR="009D5367">
        <w:rPr>
          <w:rFonts w:hint="eastAsia"/>
        </w:rPr>
        <w:t>]</w:t>
      </w:r>
    </w:p>
    <w:p w14:paraId="0B362E8B" w14:textId="3609050E" w:rsidR="00B759E6" w:rsidRDefault="000272C3" w:rsidP="009D5367">
      <w:pPr>
        <w:jc w:val="center"/>
      </w:pPr>
      <w:r w:rsidRPr="000272C3">
        <w:rPr>
          <w:noProof/>
        </w:rPr>
        <w:drawing>
          <wp:inline distT="0" distB="0" distL="0" distR="0" wp14:anchorId="6F789E8E" wp14:editId="7BF0EC6F">
            <wp:extent cx="5400040" cy="2421757"/>
            <wp:effectExtent l="0" t="0" r="0" b="0"/>
            <wp:docPr id="11" name="図 11" descr="C:\Users\kk515go\source\repos\図\使用した光学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k515go\source\repos\図\使用した光学系.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2421757"/>
                    </a:xfrm>
                    <a:prstGeom prst="rect">
                      <a:avLst/>
                    </a:prstGeom>
                    <a:noFill/>
                    <a:ln>
                      <a:noFill/>
                    </a:ln>
                  </pic:spPr>
                </pic:pic>
              </a:graphicData>
            </a:graphic>
          </wp:inline>
        </w:drawing>
      </w:r>
    </w:p>
    <w:p w14:paraId="44265580" w14:textId="3B58EEB0" w:rsidR="00B759E6" w:rsidRDefault="00B759E6" w:rsidP="00B759E6">
      <w:pPr>
        <w:jc w:val="center"/>
      </w:pPr>
      <w:r>
        <w:t>図</w:t>
      </w:r>
      <w:r>
        <w:rPr>
          <w:rFonts w:hint="eastAsia"/>
        </w:rPr>
        <w:t>3</w:t>
      </w:r>
      <w:r>
        <w:t xml:space="preserve">.1 </w:t>
      </w:r>
      <w:r>
        <w:t>測定に用いた光学系</w:t>
      </w:r>
    </w:p>
    <w:p w14:paraId="674C08E0" w14:textId="2CFDCE12" w:rsidR="00C727F7" w:rsidRDefault="00B759E6" w:rsidP="00756E1B">
      <w:r>
        <w:rPr>
          <w:rFonts w:hint="eastAsia"/>
        </w:rPr>
        <w:t>図</w:t>
      </w:r>
      <w:r>
        <w:rPr>
          <w:rFonts w:hint="eastAsia"/>
        </w:rPr>
        <w:t>3.1</w:t>
      </w:r>
      <w:r w:rsidR="00714024">
        <w:rPr>
          <w:rFonts w:hint="eastAsia"/>
        </w:rPr>
        <w:t>は大まかに，高次高調波を発生させるための部分と，</w:t>
      </w:r>
      <w:r w:rsidR="00992FB0">
        <w:rPr>
          <w:rFonts w:hint="eastAsia"/>
        </w:rPr>
        <w:t>VMI</w:t>
      </w:r>
      <w:r w:rsidR="00992FB0">
        <w:rPr>
          <w:rFonts w:hint="eastAsia"/>
        </w:rPr>
        <w:t>による</w:t>
      </w:r>
      <w:r w:rsidR="00714024">
        <w:rPr>
          <w:rFonts w:hint="eastAsia"/>
        </w:rPr>
        <w:t>測定を行う部分に分かれている</w:t>
      </w:r>
      <w:r w:rsidR="00714024">
        <w:rPr>
          <w:rFonts w:hint="eastAsia"/>
        </w:rPr>
        <w:t xml:space="preserve">. </w:t>
      </w:r>
      <w:r w:rsidR="008722DB">
        <w:rPr>
          <w:rFonts w:hint="eastAsia"/>
        </w:rPr>
        <w:t>まず，</w:t>
      </w:r>
      <w:r w:rsidR="00102E04">
        <w:rPr>
          <w:rFonts w:hint="eastAsia"/>
        </w:rPr>
        <w:t>高次高調波の発生機構について説明する</w:t>
      </w:r>
      <w:r w:rsidR="00102E04">
        <w:rPr>
          <w:rFonts w:hint="eastAsia"/>
        </w:rPr>
        <w:t xml:space="preserve">. </w:t>
      </w:r>
      <w:r w:rsidR="00A01EF3">
        <w:rPr>
          <w:rFonts w:hint="eastAsia"/>
        </w:rPr>
        <w:t>最初に</w:t>
      </w:r>
      <w:r w:rsidR="004B0C35">
        <w:rPr>
          <w:rFonts w:hint="eastAsia"/>
        </w:rPr>
        <w:t>(</w:t>
      </w:r>
      <w:r w:rsidR="004B0C35">
        <w:t>a)</w:t>
      </w:r>
      <w:r w:rsidR="008722DB">
        <w:rPr>
          <w:rFonts w:hint="eastAsia"/>
        </w:rPr>
        <w:t>波長</w:t>
      </w:r>
      <w:r w:rsidR="008722DB">
        <w:rPr>
          <w:rFonts w:hint="eastAsia"/>
        </w:rPr>
        <w:t>800</w:t>
      </w:r>
      <w:r w:rsidR="008722DB">
        <w:t>nm</w:t>
      </w:r>
      <w:r w:rsidR="008722DB">
        <w:t>のレーザー光</w:t>
      </w:r>
      <w:r>
        <w:t>（図の</w:t>
      </w:r>
      <m:oMath>
        <m:r>
          <w:rPr>
            <w:rFonts w:ascii="Cambria Math" w:hAnsi="Cambria Math"/>
          </w:rPr>
          <m:t>x</m:t>
        </m:r>
      </m:oMath>
      <w:r>
        <w:t>方向の直線変更）を</w:t>
      </w:r>
      <w:r w:rsidR="004B0C35">
        <w:rPr>
          <w:rFonts w:hint="eastAsia"/>
        </w:rPr>
        <w:t>(b)</w:t>
      </w:r>
      <w:r w:rsidR="00A5721C">
        <w:rPr>
          <w:rFonts w:hint="eastAsia"/>
        </w:rPr>
        <w:t>1</w:t>
      </w:r>
      <w:r w:rsidR="00A5721C">
        <w:t>/2</w:t>
      </w:r>
      <w:r>
        <w:rPr>
          <w:rFonts w:hint="eastAsia"/>
        </w:rPr>
        <w:t>波長板に</w:t>
      </w:r>
      <w:r w:rsidR="00732D4F">
        <w:rPr>
          <w:rFonts w:hint="eastAsia"/>
        </w:rPr>
        <w:t>入射</w:t>
      </w:r>
      <w:r w:rsidR="006C3410">
        <w:rPr>
          <w:rFonts w:hint="eastAsia"/>
        </w:rPr>
        <w:t>させ</w:t>
      </w:r>
      <w:r w:rsidR="00732D4F">
        <w:rPr>
          <w:rFonts w:hint="eastAsia"/>
        </w:rPr>
        <w:t>て</w:t>
      </w:r>
      <w:r w:rsidR="006C3410">
        <w:rPr>
          <w:rFonts w:hint="eastAsia"/>
        </w:rPr>
        <w:t>，</w:t>
      </w:r>
      <m:oMath>
        <m:r>
          <w:rPr>
            <w:rFonts w:ascii="Cambria Math" w:hAnsi="Cambria Math"/>
          </w:rPr>
          <m:t>y</m:t>
        </m:r>
      </m:oMath>
      <w:r w:rsidR="006C3410">
        <w:t>方向の直線偏光</w:t>
      </w:r>
      <w:r w:rsidR="00732D4F">
        <w:t>に変えた</w:t>
      </w:r>
      <w:r w:rsidR="00732D4F">
        <w:rPr>
          <w:rFonts w:hint="eastAsia"/>
        </w:rPr>
        <w:t xml:space="preserve">. </w:t>
      </w:r>
      <w:r w:rsidR="00732D4F">
        <w:t>その後</w:t>
      </w:r>
      <w:r w:rsidR="002F1F5B">
        <w:rPr>
          <w:rFonts w:hint="eastAsia"/>
        </w:rPr>
        <w:t>，</w:t>
      </w:r>
      <w:r w:rsidR="004B0C35">
        <w:rPr>
          <w:rFonts w:hint="eastAsia"/>
        </w:rPr>
        <w:t>(c)</w:t>
      </w:r>
      <w:r w:rsidR="00102E04">
        <w:t>fused</w:t>
      </w:r>
      <w:r w:rsidR="00732D4F">
        <w:rPr>
          <w:rFonts w:hint="eastAsia"/>
        </w:rPr>
        <w:t xml:space="preserve"> </w:t>
      </w:r>
      <w:r w:rsidR="00732D4F">
        <w:t>silica</w:t>
      </w:r>
      <w:r w:rsidR="00541BF4">
        <w:t>によってレーザー光にディレイを加えた</w:t>
      </w:r>
      <w:r w:rsidR="00F014DA">
        <w:rPr>
          <w:rFonts w:hint="eastAsia"/>
        </w:rPr>
        <w:t xml:space="preserve">. </w:t>
      </w:r>
      <w:r w:rsidR="00F014DA">
        <w:t>(c)fused silica</w:t>
      </w:r>
      <w:r w:rsidR="00F014DA">
        <w:t>は半月状</w:t>
      </w:r>
      <w:r w:rsidR="00D47AEF">
        <w:t>であり</w:t>
      </w:r>
      <w:r w:rsidR="00F014DA">
        <w:rPr>
          <w:rFonts w:hint="eastAsia"/>
        </w:rPr>
        <w:t>，</w:t>
      </w:r>
      <w:r w:rsidR="002F1F5B">
        <w:rPr>
          <w:rFonts w:hint="eastAsia"/>
        </w:rPr>
        <w:t>円形のレーザー光</w:t>
      </w:r>
      <w:r w:rsidR="00D47AEF">
        <w:rPr>
          <w:rFonts w:hint="eastAsia"/>
        </w:rPr>
        <w:t>の</w:t>
      </w:r>
      <w:r w:rsidR="00F014DA">
        <w:rPr>
          <w:rFonts w:hint="eastAsia"/>
        </w:rPr>
        <w:t>上半分は</w:t>
      </w:r>
      <w:r w:rsidR="00F014DA">
        <w:rPr>
          <w:rFonts w:hint="eastAsia"/>
        </w:rPr>
        <w:t>(c)fused silica</w:t>
      </w:r>
      <w:r w:rsidR="00F014DA">
        <w:rPr>
          <w:rFonts w:hint="eastAsia"/>
        </w:rPr>
        <w:t>を通らず，</w:t>
      </w:r>
      <w:r w:rsidR="002F1F5B">
        <w:rPr>
          <w:rFonts w:hint="eastAsia"/>
        </w:rPr>
        <w:t>下半分</w:t>
      </w:r>
      <w:r w:rsidR="008B08BF">
        <w:rPr>
          <w:rFonts w:hint="eastAsia"/>
        </w:rPr>
        <w:t>が内部を通過するようになっているので，レーザーの上半分と下半分との間でディレイが生じる</w:t>
      </w:r>
      <w:r w:rsidR="008B08BF">
        <w:rPr>
          <w:rFonts w:hint="eastAsia"/>
        </w:rPr>
        <w:t xml:space="preserve">. </w:t>
      </w:r>
      <w:r w:rsidR="008B08BF">
        <w:rPr>
          <w:rFonts w:hint="eastAsia"/>
        </w:rPr>
        <w:t>また，</w:t>
      </w:r>
      <w:r w:rsidR="002F1F5B">
        <w:rPr>
          <w:rFonts w:hint="eastAsia"/>
        </w:rPr>
        <w:t xml:space="preserve"> </w:t>
      </w:r>
      <w:r w:rsidR="004B0C35">
        <w:rPr>
          <w:rFonts w:hint="eastAsia"/>
        </w:rPr>
        <w:t>(c)</w:t>
      </w:r>
      <w:r w:rsidR="00732D4F">
        <w:t>fused silica</w:t>
      </w:r>
      <w:r w:rsidR="003A1818">
        <w:t>の光軸に対する角度</w:t>
      </w:r>
      <w:r w:rsidR="007378FF">
        <w:rPr>
          <w:rFonts w:hint="eastAsia"/>
        </w:rPr>
        <w:t>を変化すると，レーザーの下半分が</w:t>
      </w:r>
      <w:r w:rsidR="007378FF">
        <w:rPr>
          <w:rFonts w:hint="eastAsia"/>
        </w:rPr>
        <w:t>(c)fused silica</w:t>
      </w:r>
      <w:r w:rsidR="007378FF">
        <w:rPr>
          <w:rFonts w:hint="eastAsia"/>
        </w:rPr>
        <w:t>内を通る際の光路長が変化するので，ディレイのかかり具合も変化する</w:t>
      </w:r>
      <w:r w:rsidR="007378FF">
        <w:rPr>
          <w:rFonts w:hint="eastAsia"/>
        </w:rPr>
        <w:t xml:space="preserve">. </w:t>
      </w:r>
      <w:r w:rsidR="003A1818">
        <w:t>ディレイの調整後</w:t>
      </w:r>
      <w:r w:rsidR="003A1818">
        <w:rPr>
          <w:rFonts w:hint="eastAsia"/>
        </w:rPr>
        <w:t>，</w:t>
      </w:r>
      <w:r w:rsidR="004B0C35">
        <w:rPr>
          <w:rFonts w:hint="eastAsia"/>
        </w:rPr>
        <w:t>(d)</w:t>
      </w:r>
      <w:r w:rsidR="003A1818">
        <w:rPr>
          <w:rFonts w:hint="eastAsia"/>
        </w:rPr>
        <w:t>非線形結晶</w:t>
      </w:r>
      <w:r w:rsidR="00267E28">
        <w:rPr>
          <w:rFonts w:hint="eastAsia"/>
        </w:rPr>
        <w:t>(BBO)</w:t>
      </w:r>
      <w:r w:rsidR="003A1818">
        <w:rPr>
          <w:rFonts w:hint="eastAsia"/>
        </w:rPr>
        <w:t>に入射させ，</w:t>
      </w:r>
      <w:r w:rsidR="003A1818">
        <w:rPr>
          <w:rFonts w:hint="eastAsia"/>
        </w:rPr>
        <w:t>2</w:t>
      </w:r>
      <w:r w:rsidR="003A1818">
        <w:rPr>
          <w:rFonts w:hint="eastAsia"/>
        </w:rPr>
        <w:t>倍波である</w:t>
      </w:r>
      <w:r w:rsidR="003A1818">
        <w:rPr>
          <w:rFonts w:hint="eastAsia"/>
        </w:rPr>
        <w:t>400nm</w:t>
      </w:r>
      <w:r w:rsidR="003A1818">
        <w:rPr>
          <w:rFonts w:hint="eastAsia"/>
        </w:rPr>
        <w:t>の紫外光を発生させた</w:t>
      </w:r>
      <w:r w:rsidR="003A1818">
        <w:rPr>
          <w:rFonts w:hint="eastAsia"/>
        </w:rPr>
        <w:t xml:space="preserve">. </w:t>
      </w:r>
      <w:r w:rsidR="00B67196">
        <w:t>(d)</w:t>
      </w:r>
      <w:r w:rsidR="00F014DA">
        <w:rPr>
          <w:rFonts w:hint="eastAsia"/>
        </w:rPr>
        <w:t>非線形結晶</w:t>
      </w:r>
      <w:r w:rsidR="005F6F9B">
        <w:rPr>
          <w:rFonts w:hint="eastAsia"/>
        </w:rPr>
        <w:t>は，</w:t>
      </w:r>
      <w:r w:rsidR="00F014DA">
        <w:rPr>
          <w:rFonts w:hint="eastAsia"/>
        </w:rPr>
        <w:t>800</w:t>
      </w:r>
      <w:r w:rsidR="00F014DA">
        <w:t>nm</w:t>
      </w:r>
      <w:r w:rsidR="00F014DA">
        <w:t>の光を透過させつつ</w:t>
      </w:r>
      <w:r w:rsidR="00F014DA">
        <w:rPr>
          <w:rFonts w:hint="eastAsia"/>
        </w:rPr>
        <w:t>，</w:t>
      </w:r>
      <w:r w:rsidR="00F014DA">
        <w:rPr>
          <w:rFonts w:hint="eastAsia"/>
        </w:rPr>
        <w:t>400nm</w:t>
      </w:r>
      <w:r w:rsidR="00F014DA">
        <w:rPr>
          <w:rFonts w:hint="eastAsia"/>
        </w:rPr>
        <w:t>の</w:t>
      </w:r>
      <w:r w:rsidR="00E838B2">
        <w:rPr>
          <w:rFonts w:hint="eastAsia"/>
        </w:rPr>
        <w:t>2</w:t>
      </w:r>
      <w:r w:rsidR="00E838B2">
        <w:rPr>
          <w:rFonts w:hint="eastAsia"/>
        </w:rPr>
        <w:t>倍波</w:t>
      </w:r>
      <w:r w:rsidR="00F014DA">
        <w:rPr>
          <w:rFonts w:hint="eastAsia"/>
        </w:rPr>
        <w:t>を発生させる役割を持つ</w:t>
      </w:r>
      <w:r w:rsidR="00F014DA">
        <w:rPr>
          <w:rFonts w:hint="eastAsia"/>
        </w:rPr>
        <w:t>.</w:t>
      </w:r>
      <w:r w:rsidR="00B45B88">
        <w:rPr>
          <w:rFonts w:hint="eastAsia"/>
        </w:rPr>
        <w:t>その後，</w:t>
      </w:r>
      <w:r w:rsidR="00F014DA">
        <w:t xml:space="preserve"> 800nm</w:t>
      </w:r>
      <w:r w:rsidR="00F014DA">
        <w:t>の光と</w:t>
      </w:r>
      <w:r w:rsidR="00F014DA">
        <w:rPr>
          <w:rFonts w:hint="eastAsia"/>
        </w:rPr>
        <w:t>400nm</w:t>
      </w:r>
      <w:r w:rsidR="00F014DA">
        <w:rPr>
          <w:rFonts w:hint="eastAsia"/>
        </w:rPr>
        <w:t>の光</w:t>
      </w:r>
      <w:r w:rsidR="00102E04">
        <w:rPr>
          <w:rFonts w:hint="eastAsia"/>
        </w:rPr>
        <w:t>の偏光方向を同じ</w:t>
      </w:r>
      <w:r w:rsidR="0075376C">
        <w:rPr>
          <w:rFonts w:hint="eastAsia"/>
        </w:rPr>
        <w:t>にするた</w:t>
      </w:r>
      <w:r w:rsidR="0075376C">
        <w:t>め</w:t>
      </w:r>
      <w:r w:rsidR="0075376C">
        <w:rPr>
          <w:rFonts w:hint="eastAsia"/>
        </w:rPr>
        <w:t>に，</w:t>
      </w:r>
      <w:r w:rsidR="0075376C">
        <w:rPr>
          <w:rFonts w:hint="eastAsia"/>
        </w:rPr>
        <w:t>(e)</w:t>
      </w:r>
      <w:r w:rsidR="00B02E88">
        <w:rPr>
          <w:rFonts w:hint="eastAsia"/>
        </w:rPr>
        <w:t>1/2</w:t>
      </w:r>
      <w:r w:rsidR="00AB298B">
        <w:rPr>
          <w:rFonts w:hint="eastAsia"/>
        </w:rPr>
        <w:t>波長板</w:t>
      </w:r>
      <w:r w:rsidR="00C7172D">
        <w:rPr>
          <w:rFonts w:hint="eastAsia"/>
        </w:rPr>
        <w:t>に入射させ，</w:t>
      </w:r>
      <w:r w:rsidR="00102E04">
        <w:t>双方とも</w:t>
      </w:r>
      <m:oMath>
        <m:r>
          <w:rPr>
            <w:rFonts w:ascii="Cambria Math" w:hAnsi="Cambria Math"/>
          </w:rPr>
          <m:t>x</m:t>
        </m:r>
      </m:oMath>
      <w:r w:rsidR="00102E04">
        <w:t>方向の直線偏光とした</w:t>
      </w:r>
      <w:r w:rsidR="00102E04">
        <w:rPr>
          <w:rFonts w:hint="eastAsia"/>
        </w:rPr>
        <w:t xml:space="preserve">. </w:t>
      </w:r>
      <w:r w:rsidR="00B45B88">
        <w:rPr>
          <w:rFonts w:hint="eastAsia"/>
        </w:rPr>
        <w:t>また，</w:t>
      </w:r>
      <w:r w:rsidR="00BB3758">
        <w:rPr>
          <w:rFonts w:hint="eastAsia"/>
        </w:rPr>
        <w:t>双方の光の群遅延を調整するために，</w:t>
      </w:r>
      <w:r w:rsidR="00B45B88">
        <w:rPr>
          <w:rFonts w:hint="eastAsia"/>
        </w:rPr>
        <w:t>(f)</w:t>
      </w:r>
      <w:r w:rsidR="00B45B88">
        <w:rPr>
          <w:rFonts w:hint="eastAsia"/>
        </w:rPr>
        <w:t>カルサイト</w:t>
      </w:r>
      <w:r w:rsidR="00BB3758">
        <w:rPr>
          <w:rFonts w:hint="eastAsia"/>
        </w:rPr>
        <w:t>に入射させた</w:t>
      </w:r>
      <w:r w:rsidR="00BB3758">
        <w:rPr>
          <w:rFonts w:hint="eastAsia"/>
        </w:rPr>
        <w:t xml:space="preserve">. </w:t>
      </w:r>
      <w:r w:rsidR="00102E04">
        <w:t>その後</w:t>
      </w:r>
      <w:r w:rsidR="00102E04">
        <w:rPr>
          <w:rFonts w:hint="eastAsia"/>
        </w:rPr>
        <w:t>，</w:t>
      </w:r>
      <w:r w:rsidR="00102E04">
        <w:t>2</w:t>
      </w:r>
      <w:r w:rsidR="00102E04">
        <w:t>種類の光を</w:t>
      </w:r>
      <w:r w:rsidR="0075376C">
        <w:rPr>
          <w:rFonts w:hint="eastAsia"/>
        </w:rPr>
        <w:t>(f)</w:t>
      </w:r>
      <w:r w:rsidR="00B552D3">
        <w:rPr>
          <w:rFonts w:hint="eastAsia"/>
        </w:rPr>
        <w:t>クリプトン</w:t>
      </w:r>
      <w:r w:rsidR="00102E04">
        <w:rPr>
          <w:rFonts w:hint="eastAsia"/>
        </w:rPr>
        <w:t>ガスに集光し，</w:t>
      </w:r>
      <w:r w:rsidR="000E79BA">
        <w:rPr>
          <w:rFonts w:hint="eastAsia"/>
        </w:rPr>
        <w:t>2.1</w:t>
      </w:r>
      <w:r w:rsidR="000E79BA">
        <w:rPr>
          <w:rFonts w:hint="eastAsia"/>
        </w:rPr>
        <w:t>節で記した原理に従い</w:t>
      </w:r>
      <w:r w:rsidR="00102E04">
        <w:rPr>
          <w:rFonts w:hint="eastAsia"/>
        </w:rPr>
        <w:t>高次高調波を発生させた</w:t>
      </w:r>
      <w:r w:rsidR="00102E04">
        <w:rPr>
          <w:rFonts w:hint="eastAsia"/>
        </w:rPr>
        <w:t xml:space="preserve">. </w:t>
      </w:r>
      <w:r w:rsidR="0075376C">
        <w:rPr>
          <w:rFonts w:hint="eastAsia"/>
        </w:rPr>
        <w:t xml:space="preserve"> </w:t>
      </w:r>
      <w:r w:rsidR="00BB3758">
        <w:rPr>
          <w:rFonts w:hint="eastAsia"/>
        </w:rPr>
        <w:t>アルゴンのイオン化に用いる高次高調波と赤外光は，ここまで同軸上を進み，</w:t>
      </w:r>
      <w:r w:rsidR="00397F7D">
        <w:rPr>
          <w:rFonts w:hint="eastAsia"/>
        </w:rPr>
        <w:t>(g)</w:t>
      </w:r>
      <w:r w:rsidR="00397F7D">
        <w:t>VMI</w:t>
      </w:r>
      <w:r w:rsidR="00397F7D">
        <w:t>による測定機構に入射する</w:t>
      </w:r>
      <w:r w:rsidR="00397F7D">
        <w:rPr>
          <w:rFonts w:hint="eastAsia"/>
        </w:rPr>
        <w:t xml:space="preserve">. </w:t>
      </w:r>
      <w:r w:rsidR="004D2E39">
        <w:t>この</w:t>
      </w:r>
      <w:r w:rsidR="004D2E39">
        <w:t>2</w:t>
      </w:r>
      <w:r w:rsidR="004D2E39">
        <w:t>つの光を用いて</w:t>
      </w:r>
      <w:r w:rsidR="009D68F6">
        <w:rPr>
          <w:rFonts w:hint="eastAsia"/>
        </w:rPr>
        <w:t>アルゴン</w:t>
      </w:r>
      <w:r w:rsidR="00F22EC2">
        <w:rPr>
          <w:rFonts w:hint="eastAsia"/>
        </w:rPr>
        <w:t>ガスをイオン化</w:t>
      </w:r>
      <w:r w:rsidR="004D2E39">
        <w:rPr>
          <w:rFonts w:hint="eastAsia"/>
        </w:rPr>
        <w:t>し</w:t>
      </w:r>
      <w:r w:rsidR="00710FF3">
        <w:rPr>
          <w:rFonts w:hint="eastAsia"/>
        </w:rPr>
        <w:t>た</w:t>
      </w:r>
      <w:r w:rsidR="00710FF3">
        <w:rPr>
          <w:rFonts w:hint="eastAsia"/>
        </w:rPr>
        <w:t xml:space="preserve">. </w:t>
      </w:r>
      <w:r w:rsidR="0007748C">
        <w:t>アルゴン</w:t>
      </w:r>
      <w:r w:rsidR="00F22EC2">
        <w:t>ガスから生じた光電子の</w:t>
      </w:r>
      <w:r w:rsidR="00B67196">
        <w:t>運動量分布を得るために</w:t>
      </w:r>
      <w:r w:rsidR="00B67196">
        <w:rPr>
          <w:rFonts w:hint="eastAsia"/>
        </w:rPr>
        <w:t>，</w:t>
      </w:r>
      <w:r w:rsidR="005F3E7F">
        <w:rPr>
          <w:rFonts w:hint="eastAsia"/>
        </w:rPr>
        <w:t>以下に詳解する</w:t>
      </w:r>
      <w:r w:rsidR="005F3E7F">
        <w:rPr>
          <w:rFonts w:hint="eastAsia"/>
        </w:rPr>
        <w:t>Velocity Map Imaging</w:t>
      </w:r>
      <w:r w:rsidR="005F3E7F">
        <w:t>(VMI)</w:t>
      </w:r>
      <w:r w:rsidR="005F3E7F">
        <w:rPr>
          <w:rFonts w:hint="eastAsia"/>
        </w:rPr>
        <w:t>法を用いて</w:t>
      </w:r>
      <w:r w:rsidR="00930DDE">
        <w:rPr>
          <w:rFonts w:hint="eastAsia"/>
        </w:rPr>
        <w:t>，光電子の運動量分布の</w:t>
      </w:r>
      <w:r w:rsidR="00A72AC8">
        <w:rPr>
          <w:rFonts w:hint="eastAsia"/>
        </w:rPr>
        <w:t>測定を行った</w:t>
      </w:r>
      <w:r w:rsidR="00A72AC8">
        <w:rPr>
          <w:rFonts w:hint="eastAsia"/>
        </w:rPr>
        <w:t xml:space="preserve">. </w:t>
      </w:r>
    </w:p>
    <w:p w14:paraId="178D2731" w14:textId="7A23477E" w:rsidR="00C727F7" w:rsidRDefault="00C912EA" w:rsidP="001F26D3">
      <w:pPr>
        <w:jc w:val="center"/>
      </w:pPr>
      <w:r w:rsidRPr="00C912EA">
        <w:rPr>
          <w:noProof/>
        </w:rPr>
        <w:lastRenderedPageBreak/>
        <w:drawing>
          <wp:inline distT="0" distB="0" distL="0" distR="0" wp14:anchorId="21A87771" wp14:editId="362F68A8">
            <wp:extent cx="5400040" cy="3652968"/>
            <wp:effectExtent l="0" t="0" r="0" b="0"/>
            <wp:docPr id="7" name="図 7" descr="C:\Users\kk515go\source\repos\図\VMIの模式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VMIの模式図.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652968"/>
                    </a:xfrm>
                    <a:prstGeom prst="rect">
                      <a:avLst/>
                    </a:prstGeom>
                    <a:noFill/>
                    <a:ln>
                      <a:noFill/>
                    </a:ln>
                  </pic:spPr>
                </pic:pic>
              </a:graphicData>
            </a:graphic>
          </wp:inline>
        </w:drawing>
      </w:r>
    </w:p>
    <w:p w14:paraId="0377CF25" w14:textId="474F51ED" w:rsidR="001F26D3" w:rsidRDefault="001F26D3" w:rsidP="001F26D3">
      <w:pPr>
        <w:jc w:val="center"/>
      </w:pPr>
      <w:r>
        <w:t>図</w:t>
      </w:r>
      <w:r>
        <w:rPr>
          <w:rFonts w:hint="eastAsia"/>
        </w:rPr>
        <w:t>3</w:t>
      </w:r>
      <w:r>
        <w:t>.2 Velocity Map Imaging</w:t>
      </w:r>
      <w:r>
        <w:t>の模式図</w:t>
      </w:r>
    </w:p>
    <w:p w14:paraId="2F30F8FA" w14:textId="77777777" w:rsidR="004008DD" w:rsidRDefault="004008DD" w:rsidP="001F26D3">
      <w:pPr>
        <w:jc w:val="center"/>
      </w:pPr>
    </w:p>
    <w:p w14:paraId="539833BD" w14:textId="5B4A7BF1" w:rsidR="00414604" w:rsidRDefault="00500F32" w:rsidP="00756E1B">
      <w:r>
        <w:rPr>
          <w:rFonts w:hint="eastAsia"/>
        </w:rPr>
        <w:t>図</w:t>
      </w:r>
      <w:r>
        <w:rPr>
          <w:rFonts w:hint="eastAsia"/>
        </w:rPr>
        <w:t>3.2</w:t>
      </w:r>
      <w:r>
        <w:rPr>
          <w:rFonts w:hint="eastAsia"/>
        </w:rPr>
        <w:t>は</w:t>
      </w:r>
      <w:r w:rsidR="00AE7929">
        <w:rPr>
          <w:rFonts w:hint="eastAsia"/>
        </w:rPr>
        <w:t>図</w:t>
      </w:r>
      <w:r w:rsidR="00AE7929">
        <w:rPr>
          <w:rFonts w:hint="eastAsia"/>
        </w:rPr>
        <w:t>3.1</w:t>
      </w:r>
      <w:r w:rsidR="00AE7929">
        <w:rPr>
          <w:rFonts w:hint="eastAsia"/>
        </w:rPr>
        <w:t>の</w:t>
      </w:r>
      <w:r w:rsidR="00AE7929">
        <w:rPr>
          <w:rFonts w:hint="eastAsia"/>
        </w:rPr>
        <w:t>(g)VMI</w:t>
      </w:r>
      <w:r w:rsidR="00AE7929">
        <w:rPr>
          <w:rFonts w:hint="eastAsia"/>
        </w:rPr>
        <w:t>による測定</w:t>
      </w:r>
      <w:r w:rsidR="00A8481B">
        <w:rPr>
          <w:rFonts w:hint="eastAsia"/>
        </w:rPr>
        <w:t>機構</w:t>
      </w:r>
      <w:r w:rsidR="00AE7929">
        <w:rPr>
          <w:rFonts w:hint="eastAsia"/>
        </w:rPr>
        <w:t>の拡大図であり</w:t>
      </w:r>
      <w:r w:rsidR="00944380">
        <w:rPr>
          <w:rFonts w:hint="eastAsia"/>
        </w:rPr>
        <w:t>，</w:t>
      </w:r>
      <w:r w:rsidR="005B29A6">
        <w:rPr>
          <w:rFonts w:hint="eastAsia"/>
        </w:rPr>
        <w:t>マイクロチャンネルプレートを用いた</w:t>
      </w:r>
      <w:r w:rsidR="00277D5D">
        <w:rPr>
          <w:rFonts w:hint="eastAsia"/>
        </w:rPr>
        <w:t>，</w:t>
      </w:r>
      <w:r w:rsidR="00277D5D">
        <w:rPr>
          <w:rFonts w:hint="eastAsia"/>
        </w:rPr>
        <w:t>Velocity</w:t>
      </w:r>
      <w:r w:rsidR="00277D5D">
        <w:t xml:space="preserve"> Map Imaging</w:t>
      </w:r>
      <w:r w:rsidR="00AC6707">
        <w:t>(VMI)</w:t>
      </w:r>
      <w:r w:rsidR="00277D5D">
        <w:t>という</w:t>
      </w:r>
      <w:r w:rsidR="005B29A6">
        <w:rPr>
          <w:rFonts w:hint="eastAsia"/>
        </w:rPr>
        <w:t>測定方法の模式図である</w:t>
      </w:r>
      <w:r w:rsidR="005B29A6">
        <w:rPr>
          <w:rFonts w:hint="eastAsia"/>
        </w:rPr>
        <w:t xml:space="preserve">. </w:t>
      </w:r>
      <w:r w:rsidR="00BF3C46">
        <w:rPr>
          <w:rFonts w:hint="eastAsia"/>
        </w:rPr>
        <w:t>端的に言うと，</w:t>
      </w:r>
      <w:r w:rsidR="001A7B9A">
        <w:rPr>
          <w:rFonts w:hint="eastAsia"/>
        </w:rPr>
        <w:t>VMI</w:t>
      </w:r>
      <w:r w:rsidR="001A7B9A">
        <w:rPr>
          <w:rFonts w:hint="eastAsia"/>
        </w:rPr>
        <w:t>は</w:t>
      </w:r>
      <w:r w:rsidR="00E31B80">
        <w:rPr>
          <w:rFonts w:hint="eastAsia"/>
        </w:rPr>
        <w:t>名前の通り</w:t>
      </w:r>
      <w:r w:rsidR="00BF3C46">
        <w:rPr>
          <w:rFonts w:hint="eastAsia"/>
        </w:rPr>
        <w:t>「光電子の速度（または運動量）を，光電子が飛んでいった位置をマッピングしたイメージから</w:t>
      </w:r>
      <w:r w:rsidR="00C373C4">
        <w:rPr>
          <w:rFonts w:hint="eastAsia"/>
        </w:rPr>
        <w:t>得る</w:t>
      </w:r>
      <w:r w:rsidR="00BF3C46">
        <w:rPr>
          <w:rFonts w:hint="eastAsia"/>
        </w:rPr>
        <w:t>」という手法</w:t>
      </w:r>
      <w:r w:rsidR="00C373C4">
        <w:rPr>
          <w:rFonts w:hint="eastAsia"/>
        </w:rPr>
        <w:t>である</w:t>
      </w:r>
      <w:r w:rsidR="002B065E">
        <w:rPr>
          <w:rFonts w:hint="eastAsia"/>
        </w:rPr>
        <w:t>[2]</w:t>
      </w:r>
      <w:r w:rsidR="00C373C4">
        <w:rPr>
          <w:rFonts w:hint="eastAsia"/>
        </w:rPr>
        <w:t xml:space="preserve">. </w:t>
      </w:r>
      <w:r w:rsidR="00414604">
        <w:rPr>
          <w:rFonts w:hint="eastAsia"/>
        </w:rPr>
        <w:t>なお，今回は以下の表</w:t>
      </w:r>
      <w:r w:rsidR="00414604">
        <w:rPr>
          <w:rFonts w:hint="eastAsia"/>
        </w:rPr>
        <w:t>3.1</w:t>
      </w:r>
      <w:r w:rsidR="00414604">
        <w:rPr>
          <w:rFonts w:hint="eastAsia"/>
        </w:rPr>
        <w:t>に表した条件で</w:t>
      </w:r>
      <w:r w:rsidR="00414604">
        <w:rPr>
          <w:rFonts w:hint="eastAsia"/>
        </w:rPr>
        <w:t>VMI</w:t>
      </w:r>
      <w:r w:rsidR="00414604">
        <w:rPr>
          <w:rFonts w:hint="eastAsia"/>
        </w:rPr>
        <w:t>による測定を行った</w:t>
      </w:r>
      <w:r w:rsidR="00414604">
        <w:rPr>
          <w:rFonts w:hint="eastAsia"/>
        </w:rPr>
        <w:t xml:space="preserve">. </w:t>
      </w:r>
    </w:p>
    <w:p w14:paraId="04CC6E0F" w14:textId="77777777" w:rsidR="004008DD" w:rsidRDefault="004008DD" w:rsidP="00756E1B"/>
    <w:p w14:paraId="244535D8" w14:textId="1AE502DC" w:rsidR="00414604" w:rsidRDefault="004249A0" w:rsidP="004249A0">
      <w:pPr>
        <w:jc w:val="center"/>
      </w:pPr>
      <w:r>
        <w:rPr>
          <w:rFonts w:hint="eastAsia"/>
        </w:rPr>
        <w:t>表</w:t>
      </w:r>
      <w:r>
        <w:rPr>
          <w:rFonts w:hint="eastAsia"/>
        </w:rPr>
        <w:t>3.1 VMI</w:t>
      </w:r>
      <w:r>
        <w:rPr>
          <w:rFonts w:hint="eastAsia"/>
        </w:rPr>
        <w:t>の測定条件</w:t>
      </w:r>
    </w:p>
    <w:tbl>
      <w:tblPr>
        <w:tblStyle w:val="af"/>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tblGrid>
      <w:tr w:rsidR="0025170C" w14:paraId="1ECD7D78" w14:textId="77777777" w:rsidTr="0025170C">
        <w:trPr>
          <w:jc w:val="center"/>
        </w:trPr>
        <w:tc>
          <w:tcPr>
            <w:tcW w:w="2123" w:type="dxa"/>
            <w:tcBorders>
              <w:top w:val="single" w:sz="4" w:space="0" w:color="auto"/>
              <w:bottom w:val="single" w:sz="4" w:space="0" w:color="auto"/>
            </w:tcBorders>
          </w:tcPr>
          <w:p w14:paraId="7CE627CF" w14:textId="7091DBCF" w:rsidR="0025170C" w:rsidRDefault="0025170C" w:rsidP="00F75A59">
            <w:pPr>
              <w:jc w:val="center"/>
            </w:pPr>
            <w:r>
              <w:rPr>
                <w:rFonts w:hint="eastAsia"/>
              </w:rPr>
              <w:t>名称</w:t>
            </w:r>
          </w:p>
        </w:tc>
        <w:tc>
          <w:tcPr>
            <w:tcW w:w="2123" w:type="dxa"/>
            <w:tcBorders>
              <w:top w:val="single" w:sz="4" w:space="0" w:color="auto"/>
              <w:bottom w:val="single" w:sz="4" w:space="0" w:color="auto"/>
            </w:tcBorders>
          </w:tcPr>
          <w:p w14:paraId="249237D2" w14:textId="15C44D93" w:rsidR="0025170C" w:rsidRDefault="0025170C" w:rsidP="0025170C">
            <w:pPr>
              <w:jc w:val="center"/>
            </w:pPr>
            <w:r>
              <w:rPr>
                <w:rFonts w:hint="eastAsia"/>
              </w:rPr>
              <w:t>設定値</w:t>
            </w:r>
            <w:r>
              <w:rPr>
                <w:rFonts w:hint="eastAsia"/>
              </w:rPr>
              <w:t>[V]</w:t>
            </w:r>
          </w:p>
        </w:tc>
      </w:tr>
      <w:tr w:rsidR="0025170C" w14:paraId="15AD5509" w14:textId="77777777" w:rsidTr="0025170C">
        <w:trPr>
          <w:jc w:val="center"/>
        </w:trPr>
        <w:tc>
          <w:tcPr>
            <w:tcW w:w="2123" w:type="dxa"/>
            <w:tcBorders>
              <w:top w:val="single" w:sz="4" w:space="0" w:color="auto"/>
            </w:tcBorders>
          </w:tcPr>
          <w:p w14:paraId="145A3FBE" w14:textId="7F4F6087" w:rsidR="0025170C" w:rsidRDefault="0025170C" w:rsidP="00F75A59">
            <w:pPr>
              <w:jc w:val="center"/>
            </w:pPr>
            <w:r>
              <w:rPr>
                <w:rFonts w:hint="eastAsia"/>
              </w:rPr>
              <w:t>VMI</w:t>
            </w:r>
            <w:r>
              <w:t>-Phosphor</w:t>
            </w:r>
          </w:p>
          <w:p w14:paraId="4C532DB9" w14:textId="020374FA" w:rsidR="0025170C" w:rsidRDefault="0025170C" w:rsidP="00364E7C">
            <w:pPr>
              <w:jc w:val="center"/>
            </w:pPr>
            <w:r>
              <w:t>VMI-MCP</w:t>
            </w:r>
          </w:p>
        </w:tc>
        <w:tc>
          <w:tcPr>
            <w:tcW w:w="2123" w:type="dxa"/>
            <w:tcBorders>
              <w:top w:val="single" w:sz="4" w:space="0" w:color="auto"/>
            </w:tcBorders>
          </w:tcPr>
          <w:p w14:paraId="26E0C21E" w14:textId="77777777" w:rsidR="0025170C" w:rsidRDefault="0025170C" w:rsidP="00F75A59">
            <w:pPr>
              <w:jc w:val="center"/>
            </w:pPr>
            <w:r>
              <w:rPr>
                <w:rFonts w:hint="eastAsia"/>
              </w:rPr>
              <w:t>3400</w:t>
            </w:r>
          </w:p>
          <w:p w14:paraId="2E0DF6D6" w14:textId="6CE7570D" w:rsidR="0025170C" w:rsidRDefault="0025170C" w:rsidP="00364E7C">
            <w:pPr>
              <w:jc w:val="center"/>
            </w:pPr>
            <w:r>
              <w:t>1451</w:t>
            </w:r>
          </w:p>
        </w:tc>
      </w:tr>
    </w:tbl>
    <w:p w14:paraId="59AB59FC" w14:textId="77777777" w:rsidR="00364E7C" w:rsidRDefault="00364E7C" w:rsidP="00756E1B"/>
    <w:p w14:paraId="32753A59" w14:textId="69E3E160" w:rsidR="00B50A31" w:rsidRDefault="00C53719" w:rsidP="00756E1B">
      <w:r>
        <w:rPr>
          <w:rFonts w:hint="eastAsia"/>
        </w:rPr>
        <w:t>図</w:t>
      </w:r>
      <w:r>
        <w:rPr>
          <w:rFonts w:hint="eastAsia"/>
        </w:rPr>
        <w:t>3.2</w:t>
      </w:r>
      <w:r>
        <w:rPr>
          <w:rFonts w:hint="eastAsia"/>
        </w:rPr>
        <w:t>において，高次高調波と</w:t>
      </w:r>
      <w:r w:rsidR="007E4CF5">
        <w:rPr>
          <w:rFonts w:hint="eastAsia"/>
        </w:rPr>
        <w:t>赤外</w:t>
      </w:r>
      <w:r>
        <w:rPr>
          <w:rFonts w:hint="eastAsia"/>
        </w:rPr>
        <w:t>光によってアルゴンガスがイオン化され，飛び出した光電子は</w:t>
      </w:r>
      <w:r w:rsidR="00CC785D">
        <w:rPr>
          <w:rFonts w:hint="eastAsia"/>
        </w:rPr>
        <w:t>電極が作る電場によって</w:t>
      </w:r>
      <w:r w:rsidR="00F75B5C">
        <w:rPr>
          <w:rFonts w:hint="eastAsia"/>
        </w:rPr>
        <w:t>MCP</w:t>
      </w:r>
      <w:r w:rsidR="00CC785D">
        <w:rPr>
          <w:rFonts w:hint="eastAsia"/>
        </w:rPr>
        <w:t>がある方向に飛んでいく</w:t>
      </w:r>
      <w:r w:rsidR="00CC785D">
        <w:rPr>
          <w:rFonts w:hint="eastAsia"/>
        </w:rPr>
        <w:t xml:space="preserve">. </w:t>
      </w:r>
      <w:r w:rsidR="00D73B95">
        <w:rPr>
          <w:rFonts w:hint="eastAsia"/>
        </w:rPr>
        <w:t>このとき，</w:t>
      </w:r>
      <w:r w:rsidR="008229EE">
        <w:rPr>
          <w:rFonts w:hint="eastAsia"/>
        </w:rPr>
        <w:t>M</w:t>
      </w:r>
      <w:r w:rsidR="008229EE">
        <w:t>CP</w:t>
      </w:r>
      <w:r w:rsidR="00AE5901">
        <w:rPr>
          <w:rFonts w:hint="eastAsia"/>
        </w:rPr>
        <w:t>上</w:t>
      </w:r>
      <w:r w:rsidR="00CB55DB">
        <w:rPr>
          <w:rFonts w:hint="eastAsia"/>
        </w:rPr>
        <w:t>のどの位置に光電子が当たったかによって，光電子がアルゴンから飛び出した際の</w:t>
      </w:r>
      <w:r w:rsidR="00AE3B8D">
        <w:rPr>
          <w:rFonts w:hint="eastAsia"/>
        </w:rPr>
        <w:t>運動量を知ることができる</w:t>
      </w:r>
      <w:r w:rsidR="00AE3B8D">
        <w:rPr>
          <w:rFonts w:hint="eastAsia"/>
        </w:rPr>
        <w:t xml:space="preserve">. </w:t>
      </w:r>
    </w:p>
    <w:p w14:paraId="1915F932" w14:textId="2A6900CD" w:rsidR="00072B1A" w:rsidRDefault="00C912EA" w:rsidP="00C912EA">
      <w:pPr>
        <w:jc w:val="center"/>
        <w:rPr>
          <w:rFonts w:ascii="Segoe UI Symbol" w:hAnsi="Segoe UI Symbol" w:cs="Segoe UI Symbol"/>
        </w:rPr>
      </w:pPr>
      <w:r w:rsidRPr="00C912EA">
        <w:rPr>
          <w:rFonts w:ascii="Segoe UI Symbol" w:hAnsi="Segoe UI Symbol" w:cs="Segoe UI Symbol"/>
          <w:noProof/>
        </w:rPr>
        <w:lastRenderedPageBreak/>
        <w:drawing>
          <wp:inline distT="0" distB="0" distL="0" distR="0" wp14:anchorId="072F2C5E" wp14:editId="21A7F469">
            <wp:extent cx="4911083" cy="2752725"/>
            <wp:effectExtent l="0" t="0" r="0" b="0"/>
            <wp:docPr id="8" name="図 8" descr="C:\Users\kk515go\source\repos\図\運動量が多い場合の衝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k515go\source\repos\図\運動量が多い場合の衝突.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0073" cy="2774579"/>
                    </a:xfrm>
                    <a:prstGeom prst="rect">
                      <a:avLst/>
                    </a:prstGeom>
                    <a:noFill/>
                    <a:ln>
                      <a:noFill/>
                    </a:ln>
                  </pic:spPr>
                </pic:pic>
              </a:graphicData>
            </a:graphic>
          </wp:inline>
        </w:drawing>
      </w:r>
    </w:p>
    <w:p w14:paraId="7B05BA88" w14:textId="51DAF7FB" w:rsidR="00072B1A" w:rsidRDefault="00072B1A" w:rsidP="00072B1A">
      <w:pPr>
        <w:jc w:val="center"/>
        <w:rPr>
          <w:rFonts w:ascii="Segoe UI Symbol" w:hAnsi="Segoe UI Symbol" w:cs="Segoe UI Symbol"/>
        </w:rPr>
      </w:pPr>
      <w:r>
        <w:rPr>
          <w:rFonts w:ascii="Segoe UI Symbol" w:hAnsi="Segoe UI Symbol" w:cs="Segoe UI Symbol"/>
        </w:rPr>
        <w:t>図</w:t>
      </w:r>
      <w:r w:rsidR="00CD7D85">
        <w:rPr>
          <w:rFonts w:ascii="Segoe UI Symbol" w:hAnsi="Segoe UI Symbol" w:cs="Segoe UI Symbol"/>
        </w:rPr>
        <w:t>3.3</w:t>
      </w:r>
      <w:r>
        <w:rPr>
          <w:rFonts w:ascii="Segoe UI Symbol" w:hAnsi="Segoe UI Symbol" w:cs="Segoe UI Symbol"/>
        </w:rPr>
        <w:t xml:space="preserve"> </w:t>
      </w:r>
      <w:r>
        <w:rPr>
          <w:rFonts w:ascii="Segoe UI Symbol" w:hAnsi="Segoe UI Symbol" w:cs="Segoe UI Symbol"/>
        </w:rPr>
        <w:t>運動量が比較的大きい光電子と</w:t>
      </w:r>
      <w:r>
        <w:rPr>
          <w:rFonts w:ascii="Segoe UI Symbol" w:hAnsi="Segoe UI Symbol" w:cs="Segoe UI Symbol"/>
        </w:rPr>
        <w:t>MCP</w:t>
      </w:r>
      <w:r>
        <w:rPr>
          <w:rFonts w:ascii="Segoe UI Symbol" w:hAnsi="Segoe UI Symbol" w:cs="Segoe UI Symbol"/>
        </w:rPr>
        <w:t>との衝突</w:t>
      </w:r>
    </w:p>
    <w:p w14:paraId="25D1E0EA" w14:textId="77777777" w:rsidR="00072B1A" w:rsidRDefault="00072B1A" w:rsidP="00072B1A">
      <w:pPr>
        <w:rPr>
          <w:rFonts w:ascii="Segoe UI Symbol" w:hAnsi="Segoe UI Symbol" w:cs="Segoe UI Symbol"/>
        </w:rPr>
      </w:pPr>
    </w:p>
    <w:p w14:paraId="7FAE49A5" w14:textId="5827A1B8" w:rsidR="00072B1A" w:rsidRDefault="00C912EA" w:rsidP="00C912EA">
      <w:pPr>
        <w:jc w:val="center"/>
        <w:rPr>
          <w:rFonts w:ascii="Segoe UI Symbol" w:hAnsi="Segoe UI Symbol" w:cs="Segoe UI Symbol"/>
        </w:rPr>
      </w:pPr>
      <w:r w:rsidRPr="00C912EA">
        <w:rPr>
          <w:rFonts w:ascii="Segoe UI Symbol" w:hAnsi="Segoe UI Symbol" w:cs="Segoe UI Symbol"/>
          <w:noProof/>
        </w:rPr>
        <w:drawing>
          <wp:inline distT="0" distB="0" distL="0" distR="0" wp14:anchorId="18C39C00" wp14:editId="52C91D9C">
            <wp:extent cx="4904151" cy="3076575"/>
            <wp:effectExtent l="0" t="0" r="0" b="0"/>
            <wp:docPr id="23" name="図 23" descr="C:\Users\kk515go\source\repos\図\運動量が小さい場合の衝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k515go\source\repos\図\運動量が小さい場合の衝突.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39405" cy="3098691"/>
                    </a:xfrm>
                    <a:prstGeom prst="rect">
                      <a:avLst/>
                    </a:prstGeom>
                    <a:noFill/>
                    <a:ln>
                      <a:noFill/>
                    </a:ln>
                  </pic:spPr>
                </pic:pic>
              </a:graphicData>
            </a:graphic>
          </wp:inline>
        </w:drawing>
      </w:r>
    </w:p>
    <w:p w14:paraId="5C4C3A92" w14:textId="7D66DD7E" w:rsidR="00072B1A" w:rsidRDefault="00072B1A" w:rsidP="00072B1A">
      <w:pPr>
        <w:jc w:val="center"/>
        <w:rPr>
          <w:rFonts w:ascii="Segoe UI Symbol" w:hAnsi="Segoe UI Symbol" w:cs="Segoe UI Symbol"/>
        </w:rPr>
      </w:pPr>
      <w:r>
        <w:rPr>
          <w:rFonts w:ascii="Segoe UI Symbol" w:hAnsi="Segoe UI Symbol" w:cs="Segoe UI Symbol" w:hint="eastAsia"/>
        </w:rPr>
        <w:t>図</w:t>
      </w:r>
      <w:r w:rsidR="00CD7D85">
        <w:rPr>
          <w:rFonts w:ascii="Segoe UI Symbol" w:hAnsi="Segoe UI Symbol" w:cs="Segoe UI Symbol" w:hint="eastAsia"/>
        </w:rPr>
        <w:t>3.4</w:t>
      </w:r>
      <w:r>
        <w:rPr>
          <w:rFonts w:ascii="Segoe UI Symbol" w:hAnsi="Segoe UI Symbol" w:cs="Segoe UI Symbol"/>
        </w:rPr>
        <w:t xml:space="preserve"> </w:t>
      </w:r>
      <w:r>
        <w:rPr>
          <w:rFonts w:ascii="Segoe UI Symbol" w:hAnsi="Segoe UI Symbol" w:cs="Segoe UI Symbol"/>
        </w:rPr>
        <w:t>運動量が比較的小さい光電子と</w:t>
      </w:r>
      <w:r w:rsidR="000902C3">
        <w:rPr>
          <w:rFonts w:ascii="Segoe UI Symbol" w:hAnsi="Segoe UI Symbol" w:cs="Segoe UI Symbol"/>
        </w:rPr>
        <w:t>MCP</w:t>
      </w:r>
      <w:r>
        <w:rPr>
          <w:rFonts w:ascii="Segoe UI Symbol" w:hAnsi="Segoe UI Symbol" w:cs="Segoe UI Symbol"/>
        </w:rPr>
        <w:t>との衝突</w:t>
      </w:r>
    </w:p>
    <w:p w14:paraId="27B39B7A" w14:textId="77777777" w:rsidR="00B131F8" w:rsidRDefault="00B131F8" w:rsidP="00072B1A">
      <w:pPr>
        <w:jc w:val="center"/>
        <w:rPr>
          <w:rFonts w:ascii="Segoe UI Symbol" w:hAnsi="Segoe UI Symbol" w:cs="Segoe UI Symbol"/>
        </w:rPr>
      </w:pPr>
    </w:p>
    <w:p w14:paraId="6AE36940" w14:textId="6FA8BF0F" w:rsidR="00F9778E" w:rsidRPr="00CF5A67" w:rsidRDefault="00B26EDC" w:rsidP="00F9778E">
      <w:pPr>
        <w:rPr>
          <w:rFonts w:ascii="Segoe UI Symbol" w:hAnsi="Segoe UI Symbol" w:cs="Segoe UI Symbol"/>
        </w:rPr>
      </w:pPr>
      <w:r>
        <w:rPr>
          <w:rFonts w:ascii="Segoe UI Symbol" w:hAnsi="Segoe UI Symbol" w:cs="Segoe UI Symbol" w:hint="eastAsia"/>
        </w:rPr>
        <w:t>図</w:t>
      </w:r>
      <w:r w:rsidR="006D1013">
        <w:rPr>
          <w:rFonts w:ascii="Segoe UI Symbol" w:hAnsi="Segoe UI Symbol" w:cs="Segoe UI Symbol"/>
        </w:rPr>
        <w:t>3.3</w:t>
      </w:r>
      <w:r>
        <w:rPr>
          <w:rFonts w:ascii="Segoe UI Symbol" w:hAnsi="Segoe UI Symbol" w:cs="Segoe UI Symbol"/>
        </w:rPr>
        <w:t>と図</w:t>
      </w:r>
      <w:r w:rsidR="006D1013">
        <w:rPr>
          <w:rFonts w:ascii="Segoe UI Symbol" w:hAnsi="Segoe UI Symbol" w:cs="Segoe UI Symbol" w:hint="eastAsia"/>
        </w:rPr>
        <w:t>3.4</w:t>
      </w:r>
      <w:r w:rsidR="009517A2">
        <w:rPr>
          <w:rFonts w:ascii="Segoe UI Symbol" w:hAnsi="Segoe UI Symbol" w:cs="Segoe UI Symbol" w:hint="eastAsia"/>
        </w:rPr>
        <w:t>は，アルゴンから</w:t>
      </w:r>
      <w:r>
        <w:rPr>
          <w:rFonts w:ascii="Segoe UI Symbol" w:hAnsi="Segoe UI Symbol" w:cs="Segoe UI Symbol" w:hint="eastAsia"/>
        </w:rPr>
        <w:t>飛び出した光電子が，</w:t>
      </w:r>
      <w:r>
        <w:rPr>
          <w:rFonts w:ascii="Segoe UI Symbol" w:hAnsi="Segoe UI Symbol" w:cs="Segoe UI Symbol" w:hint="eastAsia"/>
        </w:rPr>
        <w:t>MCP</w:t>
      </w:r>
      <w:r>
        <w:rPr>
          <w:rFonts w:ascii="Segoe UI Symbol" w:hAnsi="Segoe UI Symbol" w:cs="Segoe UI Symbol" w:hint="eastAsia"/>
        </w:rPr>
        <w:t>と衝突するまでの模式図を表している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図</w:t>
      </w:r>
      <w:r w:rsidR="006D1013">
        <w:rPr>
          <w:rFonts w:ascii="Segoe UI Symbol" w:hAnsi="Segoe UI Symbol" w:cs="Segoe UI Symbol" w:hint="eastAsia"/>
        </w:rPr>
        <w:t>3.3</w:t>
      </w:r>
      <w:r>
        <w:rPr>
          <w:rFonts w:ascii="Segoe UI Symbol" w:hAnsi="Segoe UI Symbol" w:cs="Segoe UI Symbol" w:hint="eastAsia"/>
        </w:rPr>
        <w:t>は光電子の運動量が比較的大きい場合，図</w:t>
      </w:r>
      <w:r w:rsidR="006D1013">
        <w:rPr>
          <w:rFonts w:ascii="Segoe UI Symbol" w:hAnsi="Segoe UI Symbol" w:cs="Segoe UI Symbol" w:hint="eastAsia"/>
        </w:rPr>
        <w:t>3.4</w:t>
      </w:r>
      <w:r>
        <w:rPr>
          <w:rFonts w:ascii="Segoe UI Symbol" w:hAnsi="Segoe UI Symbol" w:cs="Segoe UI Symbol" w:hint="eastAsia"/>
        </w:rPr>
        <w:t>は光電子の運動量が比較的小さい場合である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飛び出した光電子は，外部電場によって加速される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外部電場は</w:t>
      </w:r>
      <m:oMath>
        <m:r>
          <w:rPr>
            <w:rFonts w:ascii="Cambria Math" w:hAnsi="Cambria Math" w:cs="Segoe UI Symbol"/>
          </w:rPr>
          <m:t>z</m:t>
        </m:r>
      </m:oMath>
      <w:r>
        <w:rPr>
          <w:rFonts w:ascii="Segoe UI Symbol" w:hAnsi="Segoe UI Symbol" w:cs="Segoe UI Symbol" w:hint="eastAsia"/>
        </w:rPr>
        <w:t>方向のみにかかっているので，</w:t>
      </w:r>
      <w:r>
        <w:rPr>
          <w:rFonts w:ascii="Segoe UI Symbol" w:hAnsi="Segoe UI Symbol" w:cs="Segoe UI Symbol" w:hint="eastAsia"/>
        </w:rPr>
        <w:t>MCP</w:t>
      </w:r>
      <w:r>
        <w:rPr>
          <w:rFonts w:ascii="Segoe UI Symbol" w:hAnsi="Segoe UI Symbol" w:cs="Segoe UI Symbol" w:hint="eastAsia"/>
        </w:rPr>
        <w:t>に向かって飛んでいく光電子の</w:t>
      </w:r>
      <m:oMath>
        <m:r>
          <w:rPr>
            <w:rFonts w:ascii="Cambria Math" w:hAnsi="Cambria Math" w:cs="Segoe UI Symbol"/>
          </w:rPr>
          <m:t>x,y</m:t>
        </m:r>
      </m:oMath>
      <w:r>
        <w:rPr>
          <w:rFonts w:ascii="Segoe UI Symbol" w:hAnsi="Segoe UI Symbol" w:cs="Segoe UI Symbol"/>
        </w:rPr>
        <w:t>方向の運動は電場によ</w:t>
      </w:r>
      <w:r w:rsidR="00001D84">
        <w:rPr>
          <w:rFonts w:ascii="Segoe UI Symbol" w:hAnsi="Segoe UI Symbol" w:cs="Segoe UI Symbol"/>
        </w:rPr>
        <w:t>る影響を受けず</w:t>
      </w:r>
      <w:r w:rsidR="00001D84">
        <w:rPr>
          <w:rFonts w:ascii="Segoe UI Symbol" w:hAnsi="Segoe UI Symbol" w:cs="Segoe UI Symbol" w:hint="eastAsia"/>
        </w:rPr>
        <w:t>，</w:t>
      </w:r>
      <w:r w:rsidR="00001D84">
        <w:rPr>
          <w:rFonts w:ascii="Segoe UI Symbol" w:hAnsi="Segoe UI Symbol" w:cs="Segoe UI Symbol"/>
        </w:rPr>
        <w:t>飛び出したときの速さと方向を保ちながら運動する</w:t>
      </w:r>
      <w:r w:rsidR="00001D84">
        <w:rPr>
          <w:rFonts w:ascii="Segoe UI Symbol" w:hAnsi="Segoe UI Symbol" w:cs="Segoe UI Symbol" w:hint="eastAsia"/>
        </w:rPr>
        <w:t xml:space="preserve">. </w:t>
      </w:r>
      <w:r w:rsidR="004B57DB">
        <w:rPr>
          <w:rFonts w:ascii="Segoe UI Symbol" w:hAnsi="Segoe UI Symbol" w:cs="Segoe UI Symbol"/>
        </w:rPr>
        <w:t>したがって</w:t>
      </w:r>
      <w:r w:rsidR="004B57DB">
        <w:rPr>
          <w:rFonts w:ascii="Segoe UI Symbol" w:hAnsi="Segoe UI Symbol" w:cs="Segoe UI Symbol" w:hint="eastAsia"/>
        </w:rPr>
        <w:t>，飛び出したと</w:t>
      </w:r>
      <w:r w:rsidR="004B57DB">
        <w:rPr>
          <w:rFonts w:ascii="Segoe UI Symbol" w:hAnsi="Segoe UI Symbol" w:cs="Segoe UI Symbol" w:hint="eastAsia"/>
        </w:rPr>
        <w:lastRenderedPageBreak/>
        <w:t>きの</w:t>
      </w:r>
      <w:r w:rsidR="004B57DB">
        <w:rPr>
          <w:rFonts w:ascii="Segoe UI Symbol" w:hAnsi="Segoe UI Symbol" w:cs="Segoe UI Symbol"/>
        </w:rPr>
        <w:t>運動量が大きい（小さい）ほど</w:t>
      </w:r>
      <w:r w:rsidR="004B57DB">
        <w:rPr>
          <w:rFonts w:ascii="Segoe UI Symbol" w:hAnsi="Segoe UI Symbol" w:cs="Segoe UI Symbol" w:hint="eastAsia"/>
        </w:rPr>
        <w:t>，</w:t>
      </w:r>
      <w:r w:rsidR="004B57DB">
        <w:rPr>
          <w:rFonts w:ascii="Segoe UI Symbol" w:hAnsi="Segoe UI Symbol" w:cs="Segoe UI Symbol"/>
        </w:rPr>
        <w:t>光電子は</w:t>
      </w:r>
      <w:r w:rsidR="004B57DB">
        <w:rPr>
          <w:rFonts w:ascii="Segoe UI Symbol" w:hAnsi="Segoe UI Symbol" w:cs="Segoe UI Symbol"/>
        </w:rPr>
        <w:t>MCP</w:t>
      </w:r>
      <w:r w:rsidR="00C912EA">
        <w:rPr>
          <w:rFonts w:ascii="Segoe UI Symbol" w:hAnsi="Segoe UI Symbol" w:cs="Segoe UI Symbol"/>
        </w:rPr>
        <w:t>の中心から遠い（近い）場所に衝突する</w:t>
      </w:r>
      <w:r w:rsidR="00C912EA">
        <w:rPr>
          <w:rFonts w:ascii="Segoe UI Symbol" w:hAnsi="Segoe UI Symbol" w:cs="Segoe UI Symbol" w:hint="eastAsia"/>
        </w:rPr>
        <w:t xml:space="preserve">. </w:t>
      </w:r>
      <w:r w:rsidR="004B57DB">
        <w:rPr>
          <w:rFonts w:ascii="Segoe UI Symbol" w:hAnsi="Segoe UI Symbol" w:cs="Segoe UI Symbol"/>
        </w:rPr>
        <w:t>また</w:t>
      </w:r>
      <w:r w:rsidR="004B57DB">
        <w:rPr>
          <w:rFonts w:ascii="Segoe UI Symbol" w:hAnsi="Segoe UI Symbol" w:cs="Segoe UI Symbol"/>
        </w:rPr>
        <w:t>MCP</w:t>
      </w:r>
      <w:r w:rsidR="004B57DB">
        <w:rPr>
          <w:rFonts w:ascii="Segoe UI Symbol" w:hAnsi="Segoe UI Symbol" w:cs="Segoe UI Symbol"/>
        </w:rPr>
        <w:t>の中心から衝突地点に向けた方向が</w:t>
      </w:r>
      <w:r w:rsidR="004B57DB">
        <w:rPr>
          <w:rFonts w:ascii="Segoe UI Symbol" w:hAnsi="Segoe UI Symbol" w:cs="Segoe UI Symbol" w:hint="eastAsia"/>
        </w:rPr>
        <w:t>，</w:t>
      </w:r>
      <w:r w:rsidR="004B57DB">
        <w:rPr>
          <w:rFonts w:ascii="Segoe UI Symbol" w:hAnsi="Segoe UI Symbol" w:cs="Segoe UI Symbol"/>
        </w:rPr>
        <w:t>光電子の運動量の角度成分を表している</w:t>
      </w:r>
      <w:r w:rsidR="004B57DB">
        <w:rPr>
          <w:rFonts w:ascii="Segoe UI Symbol" w:hAnsi="Segoe UI Symbol" w:cs="Segoe UI Symbol" w:hint="eastAsia"/>
        </w:rPr>
        <w:t>.</w:t>
      </w:r>
      <w:r w:rsidR="00CC18F3">
        <w:rPr>
          <w:rFonts w:ascii="Segoe UI Symbol" w:hAnsi="Segoe UI Symbol" w:cs="Segoe UI Symbol" w:hint="eastAsia"/>
        </w:rPr>
        <w:t xml:space="preserve"> </w:t>
      </w:r>
      <w:r w:rsidR="00CC18F3">
        <w:rPr>
          <w:rFonts w:ascii="Segoe UI Symbol" w:hAnsi="Segoe UI Symbol" w:cs="Segoe UI Symbol" w:hint="eastAsia"/>
        </w:rPr>
        <w:t>アルゴンに入射する光の振動数を</w:t>
      </w:r>
      <m:oMath>
        <m:r>
          <w:rPr>
            <w:rFonts w:ascii="Cambria Math" w:hAnsi="Cambria Math" w:cs="Segoe UI Symbol"/>
          </w:rPr>
          <m:t>ν</m:t>
        </m:r>
      </m:oMath>
      <w:r w:rsidR="00CC18F3">
        <w:rPr>
          <w:rFonts w:ascii="Segoe UI Symbol" w:hAnsi="Segoe UI Symbol" w:cs="Segoe UI Symbol" w:hint="eastAsia"/>
        </w:rPr>
        <w:t>，</w:t>
      </w:r>
      <w:r w:rsidR="00F9778E">
        <w:rPr>
          <w:rFonts w:ascii="Segoe UI Symbol" w:hAnsi="Segoe UI Symbol" w:cs="Segoe UI Symbol" w:hint="eastAsia"/>
        </w:rPr>
        <w:t>アルゴンから飛び出した光電子のエネルギーの大きさを</w:t>
      </w:r>
      <m:oMath>
        <m:r>
          <w:rPr>
            <w:rFonts w:ascii="Cambria Math" w:hAnsi="Cambria Math" w:cs="Segoe UI Symbol"/>
          </w:rPr>
          <m:t>E</m:t>
        </m:r>
      </m:oMath>
      <w:r w:rsidR="00F9778E">
        <w:rPr>
          <w:rFonts w:ascii="Segoe UI Symbol" w:hAnsi="Segoe UI Symbol" w:cs="Segoe UI Symbol" w:hint="eastAsia"/>
        </w:rPr>
        <w:t>，アルゴンの</w:t>
      </w:r>
      <w:r w:rsidR="00362715">
        <w:rPr>
          <w:rFonts w:ascii="Segoe UI Symbol" w:hAnsi="Segoe UI Symbol" w:cs="Segoe UI Symbol" w:hint="eastAsia"/>
        </w:rPr>
        <w:t>第一イオン化エネルギー</w:t>
      </w:r>
      <w:r w:rsidR="00F9778E">
        <w:rPr>
          <w:rFonts w:ascii="Segoe UI Symbol" w:hAnsi="Segoe UI Symbol" w:cs="Segoe UI Symbol" w:hint="eastAsia"/>
        </w:rPr>
        <w:t>の大きさを</w:t>
      </w:r>
      <m:oMath>
        <m:r>
          <w:rPr>
            <w:rFonts w:ascii="Cambria Math" w:hAnsi="Cambria Math" w:cs="Segoe UI Symbol"/>
          </w:rPr>
          <m:t>I</m:t>
        </m:r>
      </m:oMath>
      <w:r w:rsidR="002E791A">
        <w:rPr>
          <w:rFonts w:ascii="Segoe UI Symbol" w:hAnsi="Segoe UI Symbol" w:cs="Segoe UI Symbol" w:hint="eastAsia"/>
        </w:rPr>
        <w:t>（</w:t>
      </w:r>
      <w:r w:rsidR="002E791A">
        <w:rPr>
          <w:rFonts w:ascii="Segoe UI Symbol" w:hAnsi="Segoe UI Symbol" w:cs="Segoe UI Symbol" w:hint="eastAsia"/>
        </w:rPr>
        <w:t>=15.</w:t>
      </w:r>
      <w:r w:rsidR="002E791A">
        <w:rPr>
          <w:rFonts w:ascii="Segoe UI Symbol" w:hAnsi="Segoe UI Symbol" w:cs="Segoe UI Symbol"/>
        </w:rPr>
        <w:t>7596ev</w:t>
      </w:r>
      <w:r w:rsidR="002E791A">
        <w:rPr>
          <w:rFonts w:ascii="Segoe UI Symbol" w:hAnsi="Segoe UI Symbol" w:cs="Segoe UI Symbol" w:hint="eastAsia"/>
        </w:rPr>
        <w:t>）</w:t>
      </w:r>
      <w:r w:rsidR="00F9778E">
        <w:rPr>
          <w:rFonts w:ascii="Segoe UI Symbol" w:hAnsi="Segoe UI Symbol" w:cs="Segoe UI Symbol"/>
        </w:rPr>
        <w:t>とすると</w:t>
      </w:r>
      <w:r w:rsidR="00F9778E">
        <w:rPr>
          <w:rFonts w:ascii="Segoe UI Symbol" w:hAnsi="Segoe UI Symbol" w:cs="Segoe UI Symbol" w:hint="eastAsia"/>
        </w:rPr>
        <w:t>，</w:t>
      </w:r>
      <w:r w:rsidR="00F9778E">
        <w:rPr>
          <w:rFonts w:ascii="Segoe UI Symbol" w:hAnsi="Segoe UI Symbol" w:cs="Segoe UI Symbol"/>
        </w:rPr>
        <w:t>式</w:t>
      </w:r>
      <w:r w:rsidR="009072B3">
        <w:rPr>
          <w:rFonts w:ascii="Segoe UI Symbol" w:hAnsi="Segoe UI Symbol" w:cs="Segoe UI Symbol" w:hint="eastAsia"/>
        </w:rPr>
        <w:t>(3.1</w:t>
      </w:r>
      <w:r w:rsidR="00F9778E">
        <w:rPr>
          <w:rFonts w:ascii="Segoe UI Symbol" w:hAnsi="Segoe UI Symbol" w:cs="Segoe UI Symbol"/>
        </w:rPr>
        <w:t>.1</w:t>
      </w:r>
      <w:r w:rsidR="00F9778E">
        <w:rPr>
          <w:rFonts w:ascii="Segoe UI Symbol" w:hAnsi="Segoe UI Symbol" w:cs="Segoe UI Symbol" w:hint="eastAsia"/>
        </w:rPr>
        <w:t>)</w:t>
      </w:r>
      <w:r w:rsidR="00F9778E">
        <w:rPr>
          <w:rFonts w:ascii="Segoe UI Symbol" w:hAnsi="Segoe UI Symbol" w:cs="Segoe UI Symbol" w:hint="eastAsia"/>
        </w:rPr>
        <w:t>の関係が成り立つ</w:t>
      </w:r>
      <w:r w:rsidR="00F9778E">
        <w:rPr>
          <w:rFonts w:ascii="Segoe UI Symbol" w:hAnsi="Segoe UI Symbol" w:cs="Segoe UI Symbol" w:hint="eastAsia"/>
        </w:rPr>
        <w:t>.</w:t>
      </w:r>
    </w:p>
    <w:p w14:paraId="3149B1E3" w14:textId="1071B8B3" w:rsidR="00F9778E" w:rsidRPr="00907A9A" w:rsidRDefault="00F9778E" w:rsidP="00F9778E">
      <w:pPr>
        <w:rPr>
          <w:rFonts w:ascii="Segoe UI Symbol" w:hAnsi="Segoe UI Symbol" w:cs="Segoe UI Symbol"/>
        </w:rPr>
      </w:pPr>
      <m:oMathPara>
        <m:oMath>
          <m:r>
            <w:rPr>
              <w:rFonts w:ascii="Cambria Math" w:hAnsi="Cambria Math" w:cs="Segoe UI Symbol"/>
            </w:rPr>
            <m:t>E=hν-I</m:t>
          </m:r>
          <m:r>
            <m:rPr>
              <m:sty m:val="p"/>
            </m:rPr>
            <w:rPr>
              <w:rFonts w:ascii="Cambria Math" w:hAnsi="Cambria Math" w:cs="Segoe UI Symbol"/>
            </w:rPr>
            <m:t xml:space="preserve">　　　</m:t>
          </m:r>
          <m:r>
            <m:rPr>
              <m:sty m:val="p"/>
            </m:rPr>
            <w:rPr>
              <w:rFonts w:ascii="Cambria Math" w:hAnsi="Cambria Math" w:cs="Segoe UI Symbol"/>
            </w:rPr>
            <m:t>(3.1.1)</m:t>
          </m:r>
        </m:oMath>
      </m:oMathPara>
    </w:p>
    <w:p w14:paraId="733A3232" w14:textId="77777777" w:rsidR="00F9778E" w:rsidRDefault="00F9778E" w:rsidP="00F9778E">
      <w:pPr>
        <w:rPr>
          <w:rFonts w:ascii="Segoe UI Symbol" w:hAnsi="Segoe UI Symbol" w:cs="Segoe UI Symbol"/>
        </w:rPr>
      </w:pPr>
      <w:r>
        <w:rPr>
          <w:rFonts w:ascii="Segoe UI Symbol" w:hAnsi="Segoe UI Symbol" w:cs="Segoe UI Symbol"/>
        </w:rPr>
        <w:t>ここで，</w:t>
      </w:r>
      <m:oMath>
        <m:r>
          <w:rPr>
            <w:rFonts w:ascii="Cambria Math" w:hAnsi="Cambria Math" w:cs="Segoe UI Symbol"/>
          </w:rPr>
          <m:t>h</m:t>
        </m:r>
      </m:oMath>
      <w:r>
        <w:rPr>
          <w:rFonts w:ascii="Segoe UI Symbol" w:hAnsi="Segoe UI Symbol" w:cs="Segoe UI Symbol"/>
        </w:rPr>
        <w:t>はプランク定数である．式</w:t>
      </w:r>
      <w:r>
        <w:rPr>
          <w:rFonts w:ascii="Segoe UI Symbol" w:hAnsi="Segoe UI Symbol" w:cs="Segoe UI Symbol" w:hint="eastAsia"/>
        </w:rPr>
        <w:t>(2.2</w:t>
      </w:r>
      <w:r>
        <w:rPr>
          <w:rFonts w:ascii="Segoe UI Symbol" w:hAnsi="Segoe UI Symbol" w:cs="Segoe UI Symbol"/>
        </w:rPr>
        <w:t>.1</w:t>
      </w:r>
      <w:r>
        <w:rPr>
          <w:rFonts w:ascii="Segoe UI Symbol" w:hAnsi="Segoe UI Symbol" w:cs="Segoe UI Symbol" w:hint="eastAsia"/>
        </w:rPr>
        <w:t>)</w:t>
      </w:r>
      <w:r>
        <w:rPr>
          <w:rFonts w:ascii="Segoe UI Symbol" w:hAnsi="Segoe UI Symbol" w:cs="Segoe UI Symbol" w:hint="eastAsia"/>
        </w:rPr>
        <w:t>より，アルゴンへ入射する光のエネルギーと，光電子のエネルギーは比例関係にあることがわかる．ここで，光電子の運動量を</w:t>
      </w:r>
      <m:oMath>
        <m:r>
          <m:rPr>
            <m:sty m:val="bi"/>
          </m:rPr>
          <w:rPr>
            <w:rFonts w:ascii="Cambria Math" w:hAnsi="Cambria Math" w:cs="Segoe UI Symbol"/>
          </w:rPr>
          <m:t>p</m:t>
        </m:r>
      </m:oMath>
      <w:r>
        <w:rPr>
          <w:rFonts w:ascii="Segoe UI Symbol" w:hAnsi="Segoe UI Symbol" w:cs="Segoe UI Symbol"/>
        </w:rPr>
        <w:t>とおくと，</w:t>
      </w:r>
    </w:p>
    <w:p w14:paraId="35B65FC5" w14:textId="1DFAE05A" w:rsidR="004B57DB" w:rsidRPr="005A3371" w:rsidRDefault="00287017" w:rsidP="004B57DB">
      <w:pPr>
        <w:rPr>
          <w:rFonts w:ascii="Segoe UI Symbol" w:hAnsi="Segoe UI Symbol" w:cs="Segoe UI Symbol"/>
          <w:i/>
        </w:rPr>
      </w:pPr>
      <m:oMathPara>
        <m:oMath>
          <m:sSup>
            <m:sSupPr>
              <m:ctrlPr>
                <w:rPr>
                  <w:rFonts w:ascii="Cambria Math" w:hAnsi="Cambria Math" w:cs="Segoe UI Symbol"/>
                  <w:b/>
                  <w:i/>
                </w:rPr>
              </m:ctrlPr>
            </m:sSupPr>
            <m:e>
              <m:f>
                <m:fPr>
                  <m:ctrlPr>
                    <w:rPr>
                      <w:rFonts w:ascii="Cambria Math" w:hAnsi="Cambria Math" w:cs="Segoe UI Symbol"/>
                      <w:i/>
                    </w:rPr>
                  </m:ctrlPr>
                </m:fPr>
                <m:num>
                  <m:r>
                    <w:rPr>
                      <w:rFonts w:ascii="Cambria Math" w:hAnsi="Cambria Math" w:cs="Segoe UI Symbol"/>
                    </w:rPr>
                    <m:t>1</m:t>
                  </m:r>
                </m:num>
                <m:den>
                  <m:r>
                    <w:rPr>
                      <w:rFonts w:ascii="Cambria Math" w:hAnsi="Cambria Math" w:cs="Segoe UI Symbol"/>
                    </w:rPr>
                    <m:t>2m</m:t>
                  </m:r>
                </m:den>
              </m:f>
              <m:d>
                <m:dPr>
                  <m:begChr m:val="|"/>
                  <m:endChr m:val="|"/>
                  <m:ctrlPr>
                    <w:rPr>
                      <w:rFonts w:ascii="Cambria Math" w:hAnsi="Cambria Math" w:cs="Segoe UI Symbol"/>
                      <w:b/>
                      <w:i/>
                    </w:rPr>
                  </m:ctrlPr>
                </m:dPr>
                <m:e>
                  <m:r>
                    <m:rPr>
                      <m:sty m:val="bi"/>
                    </m:rPr>
                    <w:rPr>
                      <w:rFonts w:ascii="Cambria Math" w:hAnsi="Cambria Math" w:cs="Segoe UI Symbol"/>
                    </w:rPr>
                    <m:t>p</m:t>
                  </m:r>
                </m:e>
              </m:d>
            </m:e>
            <m:sup>
              <m:r>
                <m:rPr>
                  <m:sty m:val="bi"/>
                </m:rPr>
                <w:rPr>
                  <w:rFonts w:ascii="Cambria Math" w:hAnsi="Cambria Math" w:cs="Segoe UI Symbol"/>
                </w:rPr>
                <m:t>2</m:t>
              </m:r>
            </m:sup>
          </m:sSup>
          <m:r>
            <w:rPr>
              <w:rFonts w:ascii="Cambria Math" w:hAnsi="Cambria Math" w:cs="Segoe UI Symbol"/>
            </w:rPr>
            <m:t>=E</m:t>
          </m:r>
          <m:r>
            <m:rPr>
              <m:sty m:val="p"/>
            </m:rPr>
            <w:rPr>
              <w:rFonts w:ascii="Cambria Math" w:hAnsi="Cambria Math" w:cs="Segoe UI Symbol"/>
            </w:rPr>
            <m:t xml:space="preserve">　　　</m:t>
          </m:r>
          <m:r>
            <m:rPr>
              <m:sty m:val="p"/>
            </m:rPr>
            <w:rPr>
              <w:rFonts w:ascii="Cambria Math" w:hAnsi="Cambria Math" w:cs="Segoe UI Symbol"/>
            </w:rPr>
            <m:t>(3.1.2)</m:t>
          </m:r>
        </m:oMath>
      </m:oMathPara>
    </w:p>
    <w:p w14:paraId="3D3C0424" w14:textId="034445F1" w:rsidR="00B26EDC" w:rsidRPr="00E07368" w:rsidRDefault="00F45621" w:rsidP="00B26EDC">
      <w:pPr>
        <w:rPr>
          <w:rFonts w:ascii="Segoe UI Symbol" w:hAnsi="Segoe UI Symbol" w:cs="Segoe UI Symbol"/>
        </w:rPr>
      </w:pPr>
      <w:r>
        <w:rPr>
          <w:rFonts w:ascii="Segoe UI Symbol" w:hAnsi="Segoe UI Symbol" w:cs="Segoe UI Symbol"/>
        </w:rPr>
        <w:t>となる</w:t>
      </w:r>
      <w:r>
        <w:rPr>
          <w:rFonts w:ascii="Segoe UI Symbol" w:hAnsi="Segoe UI Symbol" w:cs="Segoe UI Symbol" w:hint="eastAsia"/>
        </w:rPr>
        <w:t xml:space="preserve">. </w:t>
      </w:r>
      <w:r>
        <w:rPr>
          <w:rFonts w:ascii="Segoe UI Symbol" w:hAnsi="Segoe UI Symbol" w:cs="Segoe UI Symbol" w:hint="eastAsia"/>
        </w:rPr>
        <w:t>式</w:t>
      </w:r>
      <w:r w:rsidR="009072B3">
        <w:rPr>
          <w:rFonts w:ascii="Segoe UI Symbol" w:hAnsi="Segoe UI Symbol" w:cs="Segoe UI Symbol" w:hint="eastAsia"/>
        </w:rPr>
        <w:t>(3.1.</w:t>
      </w:r>
      <w:r>
        <w:rPr>
          <w:rFonts w:ascii="Segoe UI Symbol" w:hAnsi="Segoe UI Symbol" w:cs="Segoe UI Symbol" w:hint="eastAsia"/>
        </w:rPr>
        <w:t>1)</w:t>
      </w:r>
      <w:r>
        <w:rPr>
          <w:rFonts w:ascii="Segoe UI Symbol" w:hAnsi="Segoe UI Symbol" w:cs="Segoe UI Symbol" w:hint="eastAsia"/>
        </w:rPr>
        <w:t>と式</w:t>
      </w:r>
      <w:r w:rsidR="009072B3">
        <w:rPr>
          <w:rFonts w:ascii="Segoe UI Symbol" w:hAnsi="Segoe UI Symbol" w:cs="Segoe UI Symbol" w:hint="eastAsia"/>
        </w:rPr>
        <w:t>(3.1</w:t>
      </w:r>
      <w:r>
        <w:rPr>
          <w:rFonts w:ascii="Segoe UI Symbol" w:hAnsi="Segoe UI Symbol" w:cs="Segoe UI Symbol" w:hint="eastAsia"/>
        </w:rPr>
        <w:t>.2)</w:t>
      </w:r>
      <w:r>
        <w:rPr>
          <w:rFonts w:ascii="Segoe UI Symbol" w:hAnsi="Segoe UI Symbol" w:cs="Segoe UI Symbol" w:hint="eastAsia"/>
        </w:rPr>
        <w:t>より，</w:t>
      </w:r>
      <w:r w:rsidR="00090EC2">
        <w:rPr>
          <w:rFonts w:ascii="Segoe UI Symbol" w:hAnsi="Segoe UI Symbol" w:cs="Segoe UI Symbol" w:hint="eastAsia"/>
        </w:rPr>
        <w:t>入射する光の振動数が大きいほど，光電子の運動量も大きくなることがわかる</w:t>
      </w:r>
      <w:r w:rsidR="00090EC2">
        <w:rPr>
          <w:rFonts w:ascii="Segoe UI Symbol" w:hAnsi="Segoe UI Symbol" w:cs="Segoe UI Symbol" w:hint="eastAsia"/>
        </w:rPr>
        <w:t>.</w:t>
      </w:r>
      <w:r w:rsidR="00090EC2">
        <w:rPr>
          <w:rFonts w:ascii="Segoe UI Symbol" w:hAnsi="Segoe UI Symbol" w:cs="Segoe UI Symbol"/>
        </w:rPr>
        <w:t>以上により</w:t>
      </w:r>
      <w:r w:rsidR="00A77EE3">
        <w:rPr>
          <w:rFonts w:ascii="Segoe UI Symbol" w:hAnsi="Segoe UI Symbol" w:cs="Segoe UI Symbol" w:hint="eastAsia"/>
        </w:rPr>
        <w:t>，</w:t>
      </w:r>
      <w:r w:rsidR="00A77EE3">
        <w:rPr>
          <w:rFonts w:ascii="Segoe UI Symbol" w:hAnsi="Segoe UI Symbol" w:cs="Segoe UI Symbol" w:hint="eastAsia"/>
        </w:rPr>
        <w:t>MCP</w:t>
      </w:r>
      <w:r w:rsidR="001B00C0">
        <w:rPr>
          <w:rFonts w:ascii="Segoe UI Symbol" w:hAnsi="Segoe UI Symbol" w:cs="Segoe UI Symbol" w:hint="eastAsia"/>
        </w:rPr>
        <w:t>から得られたデータから</w:t>
      </w:r>
      <w:r w:rsidR="0009205E">
        <w:rPr>
          <w:rFonts w:ascii="Segoe UI Symbol" w:hAnsi="Segoe UI Symbol" w:cs="Segoe UI Symbol" w:hint="eastAsia"/>
        </w:rPr>
        <w:t>光電子の運動量</w:t>
      </w:r>
      <w:r w:rsidR="00E16108">
        <w:rPr>
          <w:rFonts w:ascii="Segoe UI Symbol" w:hAnsi="Segoe UI Symbol" w:cs="Segoe UI Symbol" w:hint="eastAsia"/>
        </w:rPr>
        <w:t>分布</w:t>
      </w:r>
      <w:r w:rsidR="00A77EE3">
        <w:rPr>
          <w:rFonts w:ascii="Segoe UI Symbol" w:hAnsi="Segoe UI Symbol" w:cs="Segoe UI Symbol" w:hint="eastAsia"/>
        </w:rPr>
        <w:t>がわかり，そこからさらに</w:t>
      </w:r>
      <w:r w:rsidR="00D66B2D">
        <w:rPr>
          <w:rFonts w:ascii="Segoe UI Symbol" w:hAnsi="Segoe UI Symbol" w:cs="Segoe UI Symbol" w:hint="eastAsia"/>
        </w:rPr>
        <w:t>アルゴンに入射した光</w:t>
      </w:r>
      <w:r w:rsidR="00E8773E">
        <w:rPr>
          <w:rFonts w:ascii="Segoe UI Symbol" w:hAnsi="Segoe UI Symbol" w:cs="Segoe UI Symbol" w:hint="eastAsia"/>
        </w:rPr>
        <w:t>（</w:t>
      </w:r>
      <w:r w:rsidR="00D66B2D">
        <w:rPr>
          <w:rFonts w:ascii="Segoe UI Symbol" w:hAnsi="Segoe UI Symbol" w:cs="Segoe UI Symbol" w:hint="eastAsia"/>
        </w:rPr>
        <w:t>=</w:t>
      </w:r>
      <w:r w:rsidR="00A77EE3">
        <w:rPr>
          <w:rFonts w:ascii="Segoe UI Symbol" w:hAnsi="Segoe UI Symbol" w:cs="Segoe UI Symbol" w:hint="eastAsia"/>
        </w:rPr>
        <w:t>高次高調波</w:t>
      </w:r>
      <w:r w:rsidR="00D66B2D">
        <w:rPr>
          <w:rFonts w:ascii="Segoe UI Symbol" w:hAnsi="Segoe UI Symbol" w:cs="Segoe UI Symbol" w:hint="eastAsia"/>
        </w:rPr>
        <w:t>と</w:t>
      </w:r>
      <w:r w:rsidR="007E4CF5">
        <w:rPr>
          <w:rFonts w:ascii="Segoe UI Symbol" w:hAnsi="Segoe UI Symbol" w:cs="Segoe UI Symbol" w:hint="eastAsia"/>
        </w:rPr>
        <w:t>赤外</w:t>
      </w:r>
      <w:r w:rsidR="00D66B2D">
        <w:rPr>
          <w:rFonts w:ascii="Segoe UI Symbol" w:hAnsi="Segoe UI Symbol" w:cs="Segoe UI Symbol" w:hint="eastAsia"/>
        </w:rPr>
        <w:t>光</w:t>
      </w:r>
      <w:r w:rsidR="00E8773E">
        <w:rPr>
          <w:rFonts w:ascii="Segoe UI Symbol" w:hAnsi="Segoe UI Symbol" w:cs="Segoe UI Symbol" w:hint="eastAsia"/>
        </w:rPr>
        <w:t>）</w:t>
      </w:r>
      <w:r w:rsidR="00A77EE3">
        <w:rPr>
          <w:rFonts w:ascii="Segoe UI Symbol" w:hAnsi="Segoe UI Symbol" w:cs="Segoe UI Symbol" w:hint="eastAsia"/>
        </w:rPr>
        <w:t>の情報が得られ</w:t>
      </w:r>
      <w:r w:rsidR="009A2C16">
        <w:rPr>
          <w:rFonts w:ascii="Segoe UI Symbol" w:hAnsi="Segoe UI Symbol" w:cs="Segoe UI Symbol" w:hint="eastAsia"/>
        </w:rPr>
        <w:t>る</w:t>
      </w:r>
      <w:r w:rsidR="009A2C16">
        <w:rPr>
          <w:rFonts w:ascii="Segoe UI Symbol" w:hAnsi="Segoe UI Symbol" w:cs="Segoe UI Symbol" w:hint="eastAsia"/>
        </w:rPr>
        <w:t>.</w:t>
      </w:r>
      <w:r w:rsidR="00BE73AE">
        <w:rPr>
          <w:rFonts w:ascii="Segoe UI Symbol" w:hAnsi="Segoe UI Symbol" w:cs="Segoe UI Symbol"/>
        </w:rPr>
        <w:t xml:space="preserve"> </w:t>
      </w:r>
      <w:r w:rsidR="00C17945">
        <w:rPr>
          <w:rFonts w:ascii="Segoe UI Symbol" w:hAnsi="Segoe UI Symbol" w:cs="Segoe UI Symbol" w:hint="eastAsia"/>
        </w:rPr>
        <w:t>一連の「高次高調波発生」と「</w:t>
      </w:r>
      <w:r w:rsidR="00C17945">
        <w:rPr>
          <w:rFonts w:ascii="Segoe UI Symbol" w:hAnsi="Segoe UI Symbol" w:cs="Segoe UI Symbol" w:hint="eastAsia"/>
        </w:rPr>
        <w:t>VMI</w:t>
      </w:r>
      <w:r w:rsidR="00C17945">
        <w:rPr>
          <w:rFonts w:ascii="Segoe UI Symbol" w:hAnsi="Segoe UI Symbol" w:cs="Segoe UI Symbol" w:hint="eastAsia"/>
        </w:rPr>
        <w:t>による測定」を，アルゴンガスに入射する高次高調波と</w:t>
      </w:r>
      <w:r w:rsidR="007E4CF5">
        <w:rPr>
          <w:rFonts w:ascii="Segoe UI Symbol" w:hAnsi="Segoe UI Symbol" w:cs="Segoe UI Symbol" w:hint="eastAsia"/>
        </w:rPr>
        <w:t>赤外</w:t>
      </w:r>
      <w:r w:rsidR="00C17945">
        <w:rPr>
          <w:rFonts w:ascii="Segoe UI Symbol" w:hAnsi="Segoe UI Symbol" w:cs="Segoe UI Symbol" w:hint="eastAsia"/>
        </w:rPr>
        <w:t>光のディレイを変化させながら，</w:t>
      </w:r>
      <w:r w:rsidR="00C17945">
        <w:rPr>
          <w:rFonts w:ascii="Segoe UI Symbol" w:hAnsi="Segoe UI Symbol" w:cs="Segoe UI Symbol" w:hint="eastAsia"/>
        </w:rPr>
        <w:t>200</w:t>
      </w:r>
      <w:r w:rsidR="00C17945">
        <w:rPr>
          <w:rFonts w:ascii="Segoe UI Symbol" w:hAnsi="Segoe UI Symbol" w:cs="Segoe UI Symbol" w:hint="eastAsia"/>
        </w:rPr>
        <w:t>回分測定し</w:t>
      </w:r>
      <w:r w:rsidR="000F4D08">
        <w:rPr>
          <w:rFonts w:ascii="Segoe UI Symbol" w:hAnsi="Segoe UI Symbol" w:cs="Segoe UI Symbol" w:hint="eastAsia"/>
        </w:rPr>
        <w:t>(</w:t>
      </w:r>
      <w:r w:rsidR="000F4D08">
        <w:rPr>
          <w:rFonts w:ascii="Segoe UI Symbol" w:hAnsi="Segoe UI Symbol" w:cs="Segoe UI Symbol" w:hint="eastAsia"/>
        </w:rPr>
        <w:t>測定</w:t>
      </w:r>
      <w:r w:rsidR="000F4D08">
        <w:rPr>
          <w:rFonts w:ascii="Segoe UI Symbol" w:hAnsi="Segoe UI Symbol" w:cs="Segoe UI Symbol" w:hint="eastAsia"/>
        </w:rPr>
        <w:t>1)</w:t>
      </w:r>
      <w:r w:rsidR="00C17945">
        <w:rPr>
          <w:rFonts w:ascii="Segoe UI Symbol" w:hAnsi="Segoe UI Symbol" w:cs="Segoe UI Symbol" w:hint="eastAsia"/>
        </w:rPr>
        <w:t>，</w:t>
      </w:r>
      <w:r w:rsidR="007E4CF5">
        <w:rPr>
          <w:rFonts w:ascii="Segoe UI Symbol" w:hAnsi="Segoe UI Symbol" w:cs="Segoe UI Symbol" w:hint="eastAsia"/>
        </w:rPr>
        <w:t>赤外</w:t>
      </w:r>
      <w:r w:rsidR="00AB5653">
        <w:rPr>
          <w:rFonts w:ascii="Segoe UI Symbol" w:hAnsi="Segoe UI Symbol" w:cs="Segoe UI Symbol" w:hint="eastAsia"/>
        </w:rPr>
        <w:t>光の強度を</w:t>
      </w:r>
      <w:r w:rsidR="00136E73">
        <w:rPr>
          <w:rFonts w:ascii="Segoe UI Symbol" w:hAnsi="Segoe UI Symbol" w:cs="Segoe UI Symbol" w:hint="eastAsia"/>
        </w:rPr>
        <w:t>大きく</w:t>
      </w:r>
      <w:r w:rsidR="00F73AE1">
        <w:rPr>
          <w:rFonts w:ascii="Segoe UI Symbol" w:hAnsi="Segoe UI Symbol" w:cs="Segoe UI Symbol" w:hint="eastAsia"/>
        </w:rPr>
        <w:t>した</w:t>
      </w:r>
      <w:r w:rsidR="00873964">
        <w:rPr>
          <w:rFonts w:ascii="Segoe UI Symbol" w:hAnsi="Segoe UI Symbol" w:cs="Segoe UI Symbol" w:hint="eastAsia"/>
        </w:rPr>
        <w:t>後さらに</w:t>
      </w:r>
      <w:r w:rsidR="00AB5653">
        <w:rPr>
          <w:rFonts w:ascii="Segoe UI Symbol" w:hAnsi="Segoe UI Symbol" w:cs="Segoe UI Symbol" w:hint="eastAsia"/>
        </w:rPr>
        <w:t>200</w:t>
      </w:r>
      <w:r w:rsidR="00AB5653">
        <w:rPr>
          <w:rFonts w:ascii="Segoe UI Symbol" w:hAnsi="Segoe UI Symbol" w:cs="Segoe UI Symbol" w:hint="eastAsia"/>
        </w:rPr>
        <w:t>回</w:t>
      </w:r>
      <w:r w:rsidR="00873964">
        <w:rPr>
          <w:rFonts w:ascii="Segoe UI Symbol" w:hAnsi="Segoe UI Symbol" w:cs="Segoe UI Symbol" w:hint="eastAsia"/>
        </w:rPr>
        <w:t>分</w:t>
      </w:r>
      <w:r w:rsidR="00AB5653">
        <w:rPr>
          <w:rFonts w:ascii="Segoe UI Symbol" w:hAnsi="Segoe UI Symbol" w:cs="Segoe UI Symbol" w:hint="eastAsia"/>
        </w:rPr>
        <w:t>の測定を行った</w:t>
      </w:r>
      <w:r w:rsidR="005D4C83">
        <w:rPr>
          <w:rFonts w:ascii="Segoe UI Symbol" w:hAnsi="Segoe UI Symbol" w:cs="Segoe UI Symbol"/>
        </w:rPr>
        <w:t>(</w:t>
      </w:r>
      <w:r w:rsidR="005D4C83">
        <w:rPr>
          <w:rFonts w:ascii="Segoe UI Symbol" w:hAnsi="Segoe UI Symbol" w:cs="Segoe UI Symbol"/>
        </w:rPr>
        <w:t>測定</w:t>
      </w:r>
      <w:r w:rsidR="005D4C83">
        <w:rPr>
          <w:rFonts w:ascii="Segoe UI Symbol" w:hAnsi="Segoe UI Symbol" w:cs="Segoe UI Symbol" w:hint="eastAsia"/>
        </w:rPr>
        <w:t>2)</w:t>
      </w:r>
      <w:r w:rsidR="00D6121F">
        <w:rPr>
          <w:rFonts w:ascii="Segoe UI Symbol" w:hAnsi="Segoe UI Symbol" w:cs="Segoe UI Symbol" w:hint="eastAsia"/>
        </w:rPr>
        <w:t xml:space="preserve">. </w:t>
      </w:r>
      <w:r w:rsidR="00F20C44">
        <w:rPr>
          <w:rFonts w:ascii="Segoe UI Symbol" w:hAnsi="Segoe UI Symbol" w:cs="Segoe UI Symbol" w:hint="eastAsia"/>
        </w:rPr>
        <w:t>それぞれの測定の条件を，表</w:t>
      </w:r>
      <w:r w:rsidR="00F20C44">
        <w:rPr>
          <w:rFonts w:ascii="Segoe UI Symbol" w:hAnsi="Segoe UI Symbol" w:cs="Segoe UI Symbol" w:hint="eastAsia"/>
        </w:rPr>
        <w:t>3.2</w:t>
      </w:r>
      <w:r w:rsidR="00F20C44">
        <w:rPr>
          <w:rFonts w:ascii="Segoe UI Symbol" w:hAnsi="Segoe UI Symbol" w:cs="Segoe UI Symbol" w:hint="eastAsia"/>
        </w:rPr>
        <w:t>に示す</w:t>
      </w:r>
      <w:r w:rsidR="00F20C44">
        <w:rPr>
          <w:rFonts w:ascii="Segoe UI Symbol" w:hAnsi="Segoe UI Symbol" w:cs="Segoe UI Symbol" w:hint="eastAsia"/>
        </w:rPr>
        <w:t xml:space="preserve">. </w:t>
      </w:r>
      <w:r w:rsidR="002A51F5">
        <w:rPr>
          <w:rFonts w:ascii="Segoe UI Symbol" w:hAnsi="Segoe UI Symbol" w:cs="Segoe UI Symbol" w:hint="eastAsia"/>
        </w:rPr>
        <w:t>なお，表</w:t>
      </w:r>
      <w:r w:rsidR="002A51F5">
        <w:rPr>
          <w:rFonts w:ascii="Segoe UI Symbol" w:hAnsi="Segoe UI Symbol" w:cs="Segoe UI Symbol" w:hint="eastAsia"/>
        </w:rPr>
        <w:t>3.2</w:t>
      </w:r>
      <w:r w:rsidR="002A51F5">
        <w:rPr>
          <w:rFonts w:ascii="Segoe UI Symbol" w:hAnsi="Segoe UI Symbol" w:cs="Segoe UI Symbol" w:hint="eastAsia"/>
        </w:rPr>
        <w:t>中の</w:t>
      </w:r>
      <w:r w:rsidR="002A51F5">
        <w:rPr>
          <w:rFonts w:ascii="Segoe UI Symbol" w:hAnsi="Segoe UI Symbol" w:cs="Segoe UI Symbol" w:hint="eastAsia"/>
        </w:rPr>
        <w:t>digit</w:t>
      </w:r>
      <w:r w:rsidR="002A51F5">
        <w:rPr>
          <w:rFonts w:ascii="Segoe UI Symbol" w:hAnsi="Segoe UI Symbol" w:cs="Segoe UI Symbol" w:hint="eastAsia"/>
        </w:rPr>
        <w:t>は角度の単位であり，１</w:t>
      </w:r>
      <w:r w:rsidR="002A51F5">
        <w:rPr>
          <w:rFonts w:ascii="Segoe UI Symbol" w:hAnsi="Segoe UI Symbol" w:cs="Segoe UI Symbol" w:hint="eastAsia"/>
        </w:rPr>
        <w:t>digit</w:t>
      </w:r>
      <w:r w:rsidR="002A51F5">
        <w:rPr>
          <w:rFonts w:ascii="Segoe UI Symbol" w:hAnsi="Segoe UI Symbol" w:cs="Segoe UI Symbol" w:hint="eastAsia"/>
        </w:rPr>
        <w:t>で</w:t>
      </w:r>
      <w:r w:rsidR="002453F2">
        <w:rPr>
          <w:rFonts w:ascii="Segoe UI Symbol" w:hAnsi="Segoe UI Symbol" w:cs="Segoe UI Symbol"/>
        </w:rPr>
        <w:t>21</w:t>
      </w:r>
      <w:r w:rsidR="002A51F5">
        <w:rPr>
          <w:rFonts w:ascii="Segoe UI Symbol" w:hAnsi="Segoe UI Symbol" w:cs="Segoe UI Symbol" w:hint="eastAsia"/>
        </w:rPr>
        <w:t>°を表す</w:t>
      </w:r>
      <w:r w:rsidR="002A51F5">
        <w:rPr>
          <w:rFonts w:ascii="Segoe UI Symbol" w:hAnsi="Segoe UI Symbol" w:cs="Segoe UI Symbol" w:hint="eastAsia"/>
        </w:rPr>
        <w:t xml:space="preserve">. </w:t>
      </w:r>
      <w:r w:rsidR="00CA2C81">
        <w:rPr>
          <w:rFonts w:ascii="Segoe UI Symbol" w:hAnsi="Segoe UI Symbol" w:cs="Segoe UI Symbol" w:hint="eastAsia"/>
        </w:rPr>
        <w:t>これは</w:t>
      </w:r>
      <w:r w:rsidR="00CA2C81">
        <w:rPr>
          <w:rFonts w:ascii="Segoe UI Symbol" w:hAnsi="Segoe UI Symbol" w:cs="Segoe UI Symbol" w:hint="eastAsia"/>
        </w:rPr>
        <w:t>Fused silica</w:t>
      </w:r>
      <w:r w:rsidR="00CA2C81">
        <w:rPr>
          <w:rFonts w:ascii="Segoe UI Symbol" w:hAnsi="Segoe UI Symbol" w:cs="Segoe UI Symbol" w:hint="eastAsia"/>
        </w:rPr>
        <w:t>の回転角を表すが，</w:t>
      </w:r>
      <w:r w:rsidR="00DB26AB">
        <w:rPr>
          <w:rFonts w:ascii="Segoe UI Symbol" w:hAnsi="Segoe UI Symbol" w:cs="Segoe UI Symbol" w:hint="eastAsia"/>
        </w:rPr>
        <w:t>光軸に対する</w:t>
      </w:r>
      <w:r w:rsidR="00CA2C81">
        <w:rPr>
          <w:rFonts w:ascii="Segoe UI Symbol" w:hAnsi="Segoe UI Symbol" w:cs="Segoe UI Symbol" w:hint="eastAsia"/>
        </w:rPr>
        <w:t>回転角が大きくなればなるほど，光が</w:t>
      </w:r>
      <w:r w:rsidR="00CA2C81">
        <w:rPr>
          <w:rFonts w:ascii="Segoe UI Symbol" w:hAnsi="Segoe UI Symbol" w:cs="Segoe UI Symbol" w:hint="eastAsia"/>
        </w:rPr>
        <w:t>Fused silica</w:t>
      </w:r>
      <w:r w:rsidR="00CA2C81">
        <w:rPr>
          <w:rFonts w:ascii="Segoe UI Symbol" w:hAnsi="Segoe UI Symbol" w:cs="Segoe UI Symbol" w:hint="eastAsia"/>
        </w:rPr>
        <w:t>を通る際の光路長が大きくなるので，</w:t>
      </w:r>
      <w:r w:rsidR="00DB26AB">
        <w:rPr>
          <w:rFonts w:ascii="Segoe UI Symbol" w:hAnsi="Segoe UI Symbol" w:cs="Segoe UI Symbol" w:hint="eastAsia"/>
        </w:rPr>
        <w:t>高次高調波と</w:t>
      </w:r>
      <w:r w:rsidR="00D768DA">
        <w:rPr>
          <w:rFonts w:ascii="Segoe UI Symbol" w:hAnsi="Segoe UI Symbol" w:cs="Segoe UI Symbol" w:hint="eastAsia"/>
        </w:rPr>
        <w:t>赤外光のディレイが大きくなる</w:t>
      </w:r>
      <w:r w:rsidR="00D768DA">
        <w:rPr>
          <w:rFonts w:ascii="Segoe UI Symbol" w:hAnsi="Segoe UI Symbol" w:cs="Segoe UI Symbol" w:hint="eastAsia"/>
        </w:rPr>
        <w:t xml:space="preserve">. </w:t>
      </w:r>
      <w:r w:rsidR="00CA2C81">
        <w:rPr>
          <w:rFonts w:ascii="Segoe UI Symbol" w:hAnsi="Segoe UI Symbol" w:cs="Segoe UI Symbol" w:hint="eastAsia"/>
        </w:rPr>
        <w:t xml:space="preserve"> </w:t>
      </w:r>
      <w:r w:rsidR="00574E50">
        <w:rPr>
          <w:rFonts w:ascii="Segoe UI Symbol" w:hAnsi="Segoe UI Symbol" w:cs="Segoe UI Symbol"/>
        </w:rPr>
        <w:t>また</w:t>
      </w:r>
      <w:r w:rsidR="00574E50">
        <w:rPr>
          <w:rFonts w:ascii="Segoe UI Symbol" w:hAnsi="Segoe UI Symbol" w:cs="Segoe UI Symbol" w:hint="eastAsia"/>
        </w:rPr>
        <w:t>，</w:t>
      </w:r>
      <w:r w:rsidR="00D94DE9">
        <w:rPr>
          <w:rFonts w:ascii="Segoe UI Symbol" w:hAnsi="Segoe UI Symbol" w:cs="Segoe UI Symbol" w:hint="eastAsia"/>
        </w:rPr>
        <w:t>同データ</w:t>
      </w:r>
      <w:r w:rsidR="00574E50">
        <w:rPr>
          <w:rFonts w:ascii="Segoe UI Symbol" w:hAnsi="Segoe UI Symbol" w:cs="Segoe UI Symbol"/>
        </w:rPr>
        <w:t>加算回数とは</w:t>
      </w:r>
      <w:r w:rsidR="00574E50">
        <w:rPr>
          <w:rFonts w:ascii="Segoe UI Symbol" w:hAnsi="Segoe UI Symbol" w:cs="Segoe UI Symbol" w:hint="eastAsia"/>
        </w:rPr>
        <w:t>，</w:t>
      </w:r>
      <w:r w:rsidR="00D53205">
        <w:rPr>
          <w:rFonts w:ascii="Segoe UI Symbol" w:hAnsi="Segoe UI Symbol" w:cs="Segoe UI Symbol" w:hint="eastAsia"/>
        </w:rPr>
        <w:t>同じ条件</w:t>
      </w:r>
      <w:r w:rsidR="00D94DE9">
        <w:rPr>
          <w:rFonts w:ascii="Segoe UI Symbol" w:hAnsi="Segoe UI Symbol" w:cs="Segoe UI Symbol" w:hint="eastAsia"/>
        </w:rPr>
        <w:t>のデータを複数回取り重ね</w:t>
      </w:r>
      <w:r w:rsidR="004963D1">
        <w:rPr>
          <w:rFonts w:ascii="Segoe UI Symbol" w:hAnsi="Segoe UI Symbol" w:cs="Segoe UI Symbol" w:hint="eastAsia"/>
        </w:rPr>
        <w:t>た</w:t>
      </w:r>
      <w:r w:rsidR="00D94DE9">
        <w:rPr>
          <w:rFonts w:ascii="Segoe UI Symbol" w:hAnsi="Segoe UI Symbol" w:cs="Segoe UI Symbol" w:hint="eastAsia"/>
        </w:rPr>
        <w:t>回数</w:t>
      </w:r>
      <w:r w:rsidR="00D53205">
        <w:rPr>
          <w:rFonts w:ascii="Segoe UI Symbol" w:hAnsi="Segoe UI Symbol" w:cs="Segoe UI Symbol" w:hint="eastAsia"/>
        </w:rPr>
        <w:t>を意味し，これは明瞭なデータを</w:t>
      </w:r>
      <w:r w:rsidR="00E07368">
        <w:rPr>
          <w:rFonts w:ascii="Segoe UI Symbol" w:hAnsi="Segoe UI Symbol" w:cs="Segoe UI Symbol" w:hint="eastAsia"/>
        </w:rPr>
        <w:t>得るために行っている</w:t>
      </w:r>
      <w:r w:rsidR="00E07368">
        <w:rPr>
          <w:rFonts w:ascii="Segoe UI Symbol" w:hAnsi="Segoe UI Symbol" w:cs="Segoe UI Symbol" w:hint="eastAsia"/>
        </w:rPr>
        <w:t xml:space="preserve">. </w:t>
      </w:r>
    </w:p>
    <w:p w14:paraId="4F1C27CB" w14:textId="77777777" w:rsidR="00F20C44" w:rsidRDefault="00F20C44" w:rsidP="00B26EDC">
      <w:pPr>
        <w:rPr>
          <w:rFonts w:ascii="Segoe UI Symbol" w:hAnsi="Segoe UI Symbol" w:cs="Segoe UI Symbol"/>
        </w:rPr>
      </w:pPr>
    </w:p>
    <w:p w14:paraId="062F7DED" w14:textId="519B2119" w:rsidR="00F20C44" w:rsidRDefault="00F20C44" w:rsidP="002E6F2B">
      <w:pPr>
        <w:jc w:val="center"/>
        <w:rPr>
          <w:rFonts w:ascii="Segoe UI Symbol" w:hAnsi="Segoe UI Symbol" w:cs="Segoe UI Symbol"/>
        </w:rPr>
      </w:pPr>
      <w:r>
        <w:rPr>
          <w:rFonts w:ascii="Segoe UI Symbol" w:hAnsi="Segoe UI Symbol" w:cs="Segoe UI Symbol"/>
        </w:rPr>
        <w:t>表</w:t>
      </w:r>
      <w:r>
        <w:rPr>
          <w:rFonts w:ascii="Segoe UI Symbol" w:hAnsi="Segoe UI Symbol" w:cs="Segoe UI Symbol" w:hint="eastAsia"/>
        </w:rPr>
        <w:t xml:space="preserve">3.2 </w:t>
      </w:r>
      <w:r>
        <w:rPr>
          <w:rFonts w:ascii="Segoe UI Symbol" w:hAnsi="Segoe UI Symbol" w:cs="Segoe UI Symbol" w:hint="eastAsia"/>
        </w:rPr>
        <w:t>測定条件</w:t>
      </w:r>
    </w:p>
    <w:tbl>
      <w:tblPr>
        <w:tblStyle w:val="af"/>
        <w:tblW w:w="851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699"/>
        <w:gridCol w:w="1699"/>
        <w:gridCol w:w="2412"/>
      </w:tblGrid>
      <w:tr w:rsidR="002E6F2B" w14:paraId="6B534247" w14:textId="77777777" w:rsidTr="00B251CF">
        <w:tc>
          <w:tcPr>
            <w:tcW w:w="1701" w:type="dxa"/>
            <w:tcBorders>
              <w:top w:val="single" w:sz="4" w:space="0" w:color="auto"/>
              <w:bottom w:val="single" w:sz="4" w:space="0" w:color="auto"/>
            </w:tcBorders>
          </w:tcPr>
          <w:p w14:paraId="3D3B6CA8"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測定回数</w:t>
            </w:r>
          </w:p>
        </w:tc>
        <w:tc>
          <w:tcPr>
            <w:tcW w:w="2699" w:type="dxa"/>
            <w:tcBorders>
              <w:top w:val="single" w:sz="4" w:space="0" w:color="auto"/>
              <w:bottom w:val="single" w:sz="4" w:space="0" w:color="auto"/>
            </w:tcBorders>
          </w:tcPr>
          <w:p w14:paraId="2BC44292" w14:textId="77777777" w:rsidR="002E6F2B" w:rsidRDefault="002E6F2B" w:rsidP="00D120B7">
            <w:pPr>
              <w:jc w:val="center"/>
              <w:rPr>
                <w:rFonts w:ascii="Segoe UI Symbol" w:hAnsi="Segoe UI Symbol" w:cs="Segoe UI Symbol"/>
              </w:rPr>
            </w:pPr>
            <w:r>
              <w:rPr>
                <w:rFonts w:ascii="Segoe UI Symbol" w:hAnsi="Segoe UI Symbol" w:cs="Segoe UI Symbol"/>
              </w:rPr>
              <w:t>F</w:t>
            </w:r>
            <w:r>
              <w:rPr>
                <w:rFonts w:ascii="Segoe UI Symbol" w:hAnsi="Segoe UI Symbol" w:cs="Segoe UI Symbol" w:hint="eastAsia"/>
              </w:rPr>
              <w:t xml:space="preserve">used </w:t>
            </w:r>
            <w:r>
              <w:rPr>
                <w:rFonts w:ascii="Segoe UI Symbol" w:hAnsi="Segoe UI Symbol" w:cs="Segoe UI Symbol"/>
              </w:rPr>
              <w:t>silica</w:t>
            </w:r>
            <w:r>
              <w:rPr>
                <w:rFonts w:ascii="Segoe UI Symbol" w:hAnsi="Segoe UI Symbol" w:cs="Segoe UI Symbol"/>
              </w:rPr>
              <w:t>の角度変化幅</w:t>
            </w:r>
            <w:r>
              <w:rPr>
                <w:rFonts w:ascii="Segoe UI Symbol" w:hAnsi="Segoe UI Symbol" w:cs="Segoe UI Symbol" w:hint="eastAsia"/>
              </w:rPr>
              <w:t>[d</w:t>
            </w:r>
            <w:r>
              <w:rPr>
                <w:rFonts w:ascii="Segoe UI Symbol" w:hAnsi="Segoe UI Symbol" w:cs="Segoe UI Symbol"/>
              </w:rPr>
              <w:t>i</w:t>
            </w:r>
            <w:r>
              <w:rPr>
                <w:rFonts w:ascii="Segoe UI Symbol" w:hAnsi="Segoe UI Symbol" w:cs="Segoe UI Symbol" w:hint="eastAsia"/>
              </w:rPr>
              <w:t>git]</w:t>
            </w:r>
          </w:p>
        </w:tc>
        <w:tc>
          <w:tcPr>
            <w:tcW w:w="1699" w:type="dxa"/>
            <w:tcBorders>
              <w:top w:val="single" w:sz="4" w:space="0" w:color="auto"/>
              <w:bottom w:val="single" w:sz="4" w:space="0" w:color="auto"/>
            </w:tcBorders>
          </w:tcPr>
          <w:p w14:paraId="233AB734"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測定回数</w:t>
            </w:r>
          </w:p>
          <w:p w14:paraId="1E930967" w14:textId="77777777" w:rsidR="002E6F2B" w:rsidRDefault="002E6F2B" w:rsidP="00D120B7">
            <w:pPr>
              <w:jc w:val="center"/>
              <w:rPr>
                <w:rFonts w:ascii="Segoe UI Symbol" w:hAnsi="Segoe UI Symbol" w:cs="Segoe UI Symbol"/>
              </w:rPr>
            </w:pPr>
            <w:r>
              <w:rPr>
                <w:rFonts w:ascii="Segoe UI Symbol" w:hAnsi="Segoe UI Symbol" w:cs="Segoe UI Symbol" w:hint="eastAsia"/>
              </w:rPr>
              <w:t>[</w:t>
            </w:r>
            <w:r>
              <w:rPr>
                <w:rFonts w:ascii="Segoe UI Symbol" w:hAnsi="Segoe UI Symbol" w:cs="Segoe UI Symbol" w:hint="eastAsia"/>
              </w:rPr>
              <w:t>回</w:t>
            </w:r>
            <w:r>
              <w:rPr>
                <w:rFonts w:ascii="Segoe UI Symbol" w:hAnsi="Segoe UI Symbol" w:cs="Segoe UI Symbol" w:hint="eastAsia"/>
              </w:rPr>
              <w:t>]</w:t>
            </w:r>
          </w:p>
        </w:tc>
        <w:tc>
          <w:tcPr>
            <w:tcW w:w="2412" w:type="dxa"/>
            <w:tcBorders>
              <w:top w:val="single" w:sz="4" w:space="0" w:color="auto"/>
              <w:bottom w:val="single" w:sz="4" w:space="0" w:color="auto"/>
            </w:tcBorders>
          </w:tcPr>
          <w:p w14:paraId="41DC2CF9" w14:textId="77777777" w:rsidR="002E6F2B" w:rsidRDefault="002E6F2B" w:rsidP="00D120B7">
            <w:pPr>
              <w:jc w:val="center"/>
              <w:rPr>
                <w:rFonts w:ascii="Segoe UI Symbol" w:hAnsi="Segoe UI Symbol" w:cs="Segoe UI Symbol"/>
              </w:rPr>
            </w:pPr>
            <w:r>
              <w:rPr>
                <w:rFonts w:ascii="Segoe UI Symbol" w:hAnsi="Segoe UI Symbol" w:cs="Segoe UI Symbol"/>
              </w:rPr>
              <w:t>同データ</w:t>
            </w:r>
            <w:r>
              <w:rPr>
                <w:rFonts w:ascii="Segoe UI Symbol" w:hAnsi="Segoe UI Symbol" w:cs="Segoe UI Symbol" w:hint="eastAsia"/>
              </w:rPr>
              <w:t>加算回数</w:t>
            </w:r>
          </w:p>
          <w:p w14:paraId="09DC8126" w14:textId="2A573DDC" w:rsidR="00C63111" w:rsidRDefault="00C63111" w:rsidP="00D120B7">
            <w:pPr>
              <w:jc w:val="center"/>
              <w:rPr>
                <w:rFonts w:ascii="Segoe UI Symbol" w:hAnsi="Segoe UI Symbol" w:cs="Segoe UI Symbol"/>
              </w:rPr>
            </w:pPr>
            <w:r>
              <w:rPr>
                <w:rFonts w:ascii="Segoe UI Symbol" w:hAnsi="Segoe UI Symbol" w:cs="Segoe UI Symbol" w:hint="eastAsia"/>
              </w:rPr>
              <w:t>[</w:t>
            </w:r>
            <w:r>
              <w:rPr>
                <w:rFonts w:ascii="Segoe UI Symbol" w:hAnsi="Segoe UI Symbol" w:cs="Segoe UI Symbol" w:hint="eastAsia"/>
              </w:rPr>
              <w:t>回</w:t>
            </w:r>
            <w:r>
              <w:rPr>
                <w:rFonts w:ascii="Segoe UI Symbol" w:hAnsi="Segoe UI Symbol" w:cs="Segoe UI Symbol" w:hint="eastAsia"/>
              </w:rPr>
              <w:t>]</w:t>
            </w:r>
          </w:p>
        </w:tc>
      </w:tr>
      <w:tr w:rsidR="002E6F2B" w14:paraId="27EF1BE8" w14:textId="77777777" w:rsidTr="00B251CF">
        <w:tc>
          <w:tcPr>
            <w:tcW w:w="1701" w:type="dxa"/>
            <w:tcBorders>
              <w:top w:val="single" w:sz="4" w:space="0" w:color="auto"/>
            </w:tcBorders>
          </w:tcPr>
          <w:p w14:paraId="742295D3"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w:t>
            </w:r>
            <w:r>
              <w:rPr>
                <w:rFonts w:ascii="Segoe UI Symbol" w:hAnsi="Segoe UI Symbol" w:cs="Segoe UI Symbol" w:hint="eastAsia"/>
              </w:rPr>
              <w:t>1</w:t>
            </w:r>
          </w:p>
        </w:tc>
        <w:tc>
          <w:tcPr>
            <w:tcW w:w="2699" w:type="dxa"/>
            <w:tcBorders>
              <w:top w:val="single" w:sz="4" w:space="0" w:color="auto"/>
            </w:tcBorders>
          </w:tcPr>
          <w:p w14:paraId="6DDABF8D" w14:textId="77777777" w:rsidR="002E6F2B" w:rsidRDefault="002E6F2B" w:rsidP="00D120B7">
            <w:pPr>
              <w:jc w:val="center"/>
              <w:rPr>
                <w:rFonts w:ascii="Segoe UI Symbol" w:hAnsi="Segoe UI Symbol" w:cs="Segoe UI Symbol"/>
              </w:rPr>
            </w:pPr>
            <w:r>
              <w:rPr>
                <w:rFonts w:ascii="Segoe UI Symbol" w:hAnsi="Segoe UI Symbol" w:cs="Segoe UI Symbol" w:hint="eastAsia"/>
              </w:rPr>
              <w:t>1.9~2.86</w:t>
            </w:r>
            <w:r>
              <w:rPr>
                <w:rFonts w:ascii="Segoe UI Symbol" w:hAnsi="Segoe UI Symbol" w:cs="Segoe UI Symbol"/>
              </w:rPr>
              <w:t>91</w:t>
            </w:r>
          </w:p>
        </w:tc>
        <w:tc>
          <w:tcPr>
            <w:tcW w:w="1699" w:type="dxa"/>
            <w:tcBorders>
              <w:top w:val="single" w:sz="4" w:space="0" w:color="auto"/>
            </w:tcBorders>
          </w:tcPr>
          <w:p w14:paraId="7BF386D2" w14:textId="77777777" w:rsidR="002E6F2B" w:rsidRDefault="002E6F2B" w:rsidP="00D120B7">
            <w:pPr>
              <w:jc w:val="center"/>
              <w:rPr>
                <w:rFonts w:ascii="Segoe UI Symbol" w:hAnsi="Segoe UI Symbol" w:cs="Segoe UI Symbol"/>
              </w:rPr>
            </w:pPr>
            <w:r>
              <w:rPr>
                <w:rFonts w:ascii="Segoe UI Symbol" w:hAnsi="Segoe UI Symbol" w:cs="Segoe UI Symbol" w:hint="eastAsia"/>
              </w:rPr>
              <w:t>200</w:t>
            </w:r>
          </w:p>
        </w:tc>
        <w:tc>
          <w:tcPr>
            <w:tcW w:w="2412" w:type="dxa"/>
            <w:tcBorders>
              <w:top w:val="single" w:sz="4" w:space="0" w:color="auto"/>
            </w:tcBorders>
          </w:tcPr>
          <w:p w14:paraId="48881735" w14:textId="49DF5BD1" w:rsidR="002E6F2B" w:rsidRDefault="00994B1C" w:rsidP="00D120B7">
            <w:pPr>
              <w:jc w:val="center"/>
              <w:rPr>
                <w:rFonts w:ascii="Segoe UI Symbol" w:hAnsi="Segoe UI Symbol" w:cs="Segoe UI Symbol"/>
              </w:rPr>
            </w:pPr>
            <w:r>
              <w:rPr>
                <w:rFonts w:ascii="Segoe UI Symbol" w:hAnsi="Segoe UI Symbol" w:cs="Segoe UI Symbol" w:hint="eastAsia"/>
              </w:rPr>
              <w:t>10</w:t>
            </w:r>
          </w:p>
        </w:tc>
      </w:tr>
      <w:tr w:rsidR="002E6F2B" w14:paraId="7BB84DF2" w14:textId="77777777" w:rsidTr="00B251CF">
        <w:tc>
          <w:tcPr>
            <w:tcW w:w="1701" w:type="dxa"/>
          </w:tcPr>
          <w:p w14:paraId="1B0E49FB"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w:t>
            </w:r>
            <w:r>
              <w:rPr>
                <w:rFonts w:ascii="Segoe UI Symbol" w:hAnsi="Segoe UI Symbol" w:cs="Segoe UI Symbol" w:hint="eastAsia"/>
              </w:rPr>
              <w:t>2</w:t>
            </w:r>
          </w:p>
        </w:tc>
        <w:tc>
          <w:tcPr>
            <w:tcW w:w="2699" w:type="dxa"/>
          </w:tcPr>
          <w:p w14:paraId="0E38EC97" w14:textId="77777777" w:rsidR="002E6F2B" w:rsidRDefault="002E6F2B" w:rsidP="00D120B7">
            <w:pPr>
              <w:jc w:val="center"/>
              <w:rPr>
                <w:rFonts w:ascii="Segoe UI Symbol" w:hAnsi="Segoe UI Symbol" w:cs="Segoe UI Symbol"/>
              </w:rPr>
            </w:pPr>
            <w:r>
              <w:rPr>
                <w:rFonts w:ascii="Segoe UI Symbol" w:hAnsi="Segoe UI Symbol" w:cs="Segoe UI Symbol" w:hint="eastAsia"/>
              </w:rPr>
              <w:t>1.9~2.8678</w:t>
            </w:r>
          </w:p>
        </w:tc>
        <w:tc>
          <w:tcPr>
            <w:tcW w:w="1699" w:type="dxa"/>
          </w:tcPr>
          <w:p w14:paraId="38D91E7E" w14:textId="47D4CD93" w:rsidR="002E6F2B" w:rsidRDefault="00994B1C" w:rsidP="00D120B7">
            <w:pPr>
              <w:jc w:val="center"/>
              <w:rPr>
                <w:rFonts w:ascii="Segoe UI Symbol" w:hAnsi="Segoe UI Symbol" w:cs="Segoe UI Symbol"/>
              </w:rPr>
            </w:pPr>
            <w:r>
              <w:rPr>
                <w:rFonts w:ascii="Segoe UI Symbol" w:hAnsi="Segoe UI Symbol" w:cs="Segoe UI Symbol" w:hint="eastAsia"/>
              </w:rPr>
              <w:t>200</w:t>
            </w:r>
          </w:p>
        </w:tc>
        <w:tc>
          <w:tcPr>
            <w:tcW w:w="2412" w:type="dxa"/>
          </w:tcPr>
          <w:p w14:paraId="7C73A61B" w14:textId="5402C46D" w:rsidR="002E6F2B" w:rsidRDefault="00994B1C" w:rsidP="00D120B7">
            <w:pPr>
              <w:jc w:val="center"/>
              <w:rPr>
                <w:rFonts w:ascii="Segoe UI Symbol" w:hAnsi="Segoe UI Symbol" w:cs="Segoe UI Symbol"/>
              </w:rPr>
            </w:pPr>
            <w:r>
              <w:rPr>
                <w:rFonts w:ascii="Segoe UI Symbol" w:hAnsi="Segoe UI Symbol" w:cs="Segoe UI Symbol" w:hint="eastAsia"/>
              </w:rPr>
              <w:t>1</w:t>
            </w:r>
            <w:r>
              <w:rPr>
                <w:rFonts w:ascii="Segoe UI Symbol" w:hAnsi="Segoe UI Symbol" w:cs="Segoe UI Symbol"/>
              </w:rPr>
              <w:t>0</w:t>
            </w:r>
          </w:p>
        </w:tc>
      </w:tr>
    </w:tbl>
    <w:p w14:paraId="4751A9ED" w14:textId="77777777" w:rsidR="00F20C44" w:rsidRPr="00F20C44" w:rsidRDefault="00F20C44" w:rsidP="002E6F2B">
      <w:pPr>
        <w:jc w:val="center"/>
        <w:rPr>
          <w:rFonts w:ascii="Segoe UI Symbol" w:hAnsi="Segoe UI Symbol" w:cs="Segoe UI Symbol"/>
        </w:rPr>
      </w:pPr>
    </w:p>
    <w:p w14:paraId="2DA07931" w14:textId="77777777" w:rsidR="00A47489" w:rsidRDefault="00A47489" w:rsidP="00442DFC">
      <w:pPr>
        <w:rPr>
          <w:rFonts w:ascii="Segoe UI Symbol" w:hAnsi="Segoe UI Symbol" w:cs="Segoe UI Symbol"/>
        </w:rPr>
      </w:pPr>
    </w:p>
    <w:p w14:paraId="3DEEBE8C" w14:textId="24D6D537" w:rsidR="00591CFE" w:rsidRDefault="00A47489" w:rsidP="00442DFC">
      <w:pPr>
        <w:rPr>
          <w:ins w:id="1" w:author="NH17A" w:date="2021-01-09T19:33:00Z"/>
          <w:rFonts w:ascii="Segoe UI Symbol" w:hAnsi="Segoe UI Symbol" w:cs="Segoe UI Symbol"/>
        </w:rPr>
      </w:pPr>
      <w:r>
        <w:rPr>
          <w:rFonts w:ascii="Segoe UI Symbol" w:hAnsi="Segoe UI Symbol" w:cs="Segoe UI Symbol" w:hint="eastAsia"/>
        </w:rPr>
        <w:t xml:space="preserve">3.2 </w:t>
      </w:r>
      <w:r>
        <w:rPr>
          <w:rFonts w:ascii="Segoe UI Symbol" w:hAnsi="Segoe UI Symbol" w:cs="Segoe UI Symbol" w:hint="eastAsia"/>
        </w:rPr>
        <w:t>データの処理方法</w:t>
      </w:r>
    </w:p>
    <w:p w14:paraId="1B19E2A6" w14:textId="2893E3CC" w:rsidR="004E7A14" w:rsidRPr="0056504F" w:rsidRDefault="00C16CF3" w:rsidP="0056504F">
      <w:pPr>
        <w:rPr>
          <w:rFonts w:ascii="Segoe UI Symbol" w:hAnsi="Segoe UI Symbol" w:cs="Segoe UI Symbol"/>
          <w:strike/>
          <w:noProof/>
        </w:rPr>
      </w:pPr>
      <w:r>
        <w:rPr>
          <w:rFonts w:ascii="Segoe UI Symbol" w:hAnsi="Segoe UI Symbol" w:cs="Segoe UI Symbol"/>
        </w:rPr>
        <w:t>表</w:t>
      </w:r>
      <w:r>
        <w:rPr>
          <w:rFonts w:ascii="Segoe UI Symbol" w:hAnsi="Segoe UI Symbol" w:cs="Segoe UI Symbol" w:hint="eastAsia"/>
        </w:rPr>
        <w:t>3.1</w:t>
      </w:r>
      <w:r w:rsidR="005F21EF">
        <w:rPr>
          <w:rFonts w:ascii="Segoe UI Symbol" w:hAnsi="Segoe UI Symbol" w:cs="Segoe UI Symbol" w:hint="eastAsia"/>
        </w:rPr>
        <w:t>，表</w:t>
      </w:r>
      <w:r w:rsidR="005F21EF">
        <w:rPr>
          <w:rFonts w:ascii="Segoe UI Symbol" w:hAnsi="Segoe UI Symbol" w:cs="Segoe UI Symbol" w:hint="eastAsia"/>
        </w:rPr>
        <w:t>3.2</w:t>
      </w:r>
      <w:r w:rsidR="001E6E58">
        <w:rPr>
          <w:rFonts w:ascii="Segoe UI Symbol" w:hAnsi="Segoe UI Symbol" w:cs="Segoe UI Symbol" w:hint="eastAsia"/>
        </w:rPr>
        <w:t>に示した</w:t>
      </w:r>
      <w:r>
        <w:rPr>
          <w:rFonts w:ascii="Segoe UI Symbol" w:hAnsi="Segoe UI Symbol" w:cs="Segoe UI Symbol" w:hint="eastAsia"/>
        </w:rPr>
        <w:t>条件で</w:t>
      </w:r>
      <w:r w:rsidR="005F21EF">
        <w:rPr>
          <w:rFonts w:ascii="Segoe UI Symbol" w:hAnsi="Segoe UI Symbol" w:cs="Segoe UI Symbol" w:hint="eastAsia"/>
        </w:rPr>
        <w:t>2</w:t>
      </w:r>
      <w:r w:rsidR="005F21EF">
        <w:rPr>
          <w:rFonts w:ascii="Segoe UI Symbol" w:hAnsi="Segoe UI Symbol" w:cs="Segoe UI Symbol" w:hint="eastAsia"/>
        </w:rPr>
        <w:t>回，計</w:t>
      </w:r>
      <w:r w:rsidR="005F21EF">
        <w:rPr>
          <w:rFonts w:ascii="Segoe UI Symbol" w:hAnsi="Segoe UI Symbol" w:cs="Segoe UI Symbol" w:hint="eastAsia"/>
        </w:rPr>
        <w:t>400</w:t>
      </w:r>
      <w:r w:rsidR="005F21EF">
        <w:rPr>
          <w:rFonts w:ascii="Segoe UI Symbol" w:hAnsi="Segoe UI Symbol" w:cs="Segoe UI Symbol" w:hint="eastAsia"/>
        </w:rPr>
        <w:t>データ分の</w:t>
      </w:r>
      <w:r>
        <w:rPr>
          <w:rFonts w:ascii="Segoe UI Symbol" w:hAnsi="Segoe UI Symbol" w:cs="Segoe UI Symbol" w:hint="eastAsia"/>
        </w:rPr>
        <w:t>測定を行い，得られたデータ</w:t>
      </w:r>
      <w:r w:rsidR="00101854">
        <w:rPr>
          <w:rFonts w:ascii="Segoe UI Symbol" w:hAnsi="Segoe UI Symbol" w:cs="Segoe UI Symbol" w:hint="eastAsia"/>
        </w:rPr>
        <w:t>を</w:t>
      </w:r>
      <w:r w:rsidR="00F45B83">
        <w:rPr>
          <w:rFonts w:ascii="Segoe UI Symbol" w:hAnsi="Segoe UI Symbol" w:cs="Segoe UI Symbol" w:hint="eastAsia"/>
        </w:rPr>
        <w:t>Visual Basic</w:t>
      </w:r>
      <w:r w:rsidR="00F45B83">
        <w:rPr>
          <w:rFonts w:ascii="Segoe UI Symbol" w:hAnsi="Segoe UI Symbol" w:cs="Segoe UI Symbol" w:hint="eastAsia"/>
        </w:rPr>
        <w:t>で自作したプログラムを用いて</w:t>
      </w:r>
      <w:r w:rsidR="009522C3">
        <w:rPr>
          <w:rFonts w:ascii="Segoe UI Symbol" w:hAnsi="Segoe UI Symbol" w:cs="Segoe UI Symbol" w:hint="eastAsia"/>
        </w:rPr>
        <w:t>以下のように</w:t>
      </w:r>
      <w:r w:rsidR="00F45B83">
        <w:rPr>
          <w:rFonts w:ascii="Segoe UI Symbol" w:hAnsi="Segoe UI Symbol" w:cs="Segoe UI Symbol" w:hint="eastAsia"/>
        </w:rPr>
        <w:t>処理した</w:t>
      </w:r>
      <w:r w:rsidR="00F45B83">
        <w:rPr>
          <w:rFonts w:ascii="Segoe UI Symbol" w:hAnsi="Segoe UI Symbol" w:cs="Segoe UI Symbol" w:hint="eastAsia"/>
        </w:rPr>
        <w:t xml:space="preserve">. </w:t>
      </w:r>
      <w:r w:rsidR="002B4F6A">
        <w:rPr>
          <w:rFonts w:ascii="Segoe UI Symbol" w:hAnsi="Segoe UI Symbol" w:cs="Segoe UI Symbol" w:hint="eastAsia"/>
        </w:rPr>
        <w:t>1</w:t>
      </w:r>
      <w:r w:rsidR="002B4F6A">
        <w:rPr>
          <w:rFonts w:ascii="Segoe UI Symbol" w:hAnsi="Segoe UI Symbol" w:cs="Segoe UI Symbol" w:hint="eastAsia"/>
        </w:rPr>
        <w:t>回の計測について</w:t>
      </w:r>
      <w:r w:rsidR="00A93DA3">
        <w:rPr>
          <w:rFonts w:ascii="Segoe UI Symbol" w:hAnsi="Segoe UI Symbol" w:cs="Segoe UI Symbol" w:hint="eastAsia"/>
        </w:rPr>
        <w:t>200</w:t>
      </w:r>
      <w:r w:rsidR="00A93DA3">
        <w:rPr>
          <w:rFonts w:ascii="Segoe UI Symbol" w:hAnsi="Segoe UI Symbol" w:cs="Segoe UI Symbol" w:hint="eastAsia"/>
        </w:rPr>
        <w:t>個のデータがあるが，それらは</w:t>
      </w:r>
      <w:r w:rsidR="00A93DA3">
        <w:rPr>
          <w:rFonts w:ascii="Segoe UI Symbol" w:hAnsi="Segoe UI Symbol" w:cs="Segoe UI Symbol" w:hint="eastAsia"/>
        </w:rPr>
        <w:t>D1,D2,</w:t>
      </w:r>
      <w:r w:rsidR="00A93DA3">
        <w:rPr>
          <w:rFonts w:ascii="Segoe UI Symbol" w:hAnsi="Segoe UI Symbol" w:cs="Segoe UI Symbol" w:hint="eastAsia"/>
        </w:rPr>
        <w:t>・・・</w:t>
      </w:r>
      <w:r w:rsidR="00A93DA3">
        <w:rPr>
          <w:rFonts w:ascii="Segoe UI Symbol" w:hAnsi="Segoe UI Symbol" w:cs="Segoe UI Symbol" w:hint="eastAsia"/>
        </w:rPr>
        <w:t>D200</w:t>
      </w:r>
      <w:r w:rsidR="00BC4188">
        <w:rPr>
          <w:rFonts w:ascii="Segoe UI Symbol" w:hAnsi="Segoe UI Symbol" w:cs="Segoe UI Symbol" w:hint="eastAsia"/>
        </w:rPr>
        <w:t>というファイルで保存してある</w:t>
      </w:r>
      <w:r w:rsidR="00BC4188">
        <w:rPr>
          <w:rFonts w:ascii="Segoe UI Symbol" w:hAnsi="Segoe UI Symbol" w:cs="Segoe UI Symbol" w:hint="eastAsia"/>
        </w:rPr>
        <w:t xml:space="preserve">. </w:t>
      </w:r>
      <w:r w:rsidR="00BC4188">
        <w:rPr>
          <w:rFonts w:ascii="Segoe UI Symbol" w:hAnsi="Segoe UI Symbol" w:cs="Segoe UI Symbol" w:hint="eastAsia"/>
        </w:rPr>
        <w:t>（以降，「測定</w:t>
      </w:r>
      <m:oMath>
        <m:r>
          <w:rPr>
            <w:rFonts w:ascii="Cambria Math" w:hAnsi="Cambria Math" w:cs="Segoe UI Symbol"/>
          </w:rPr>
          <m:t>i</m:t>
        </m:r>
      </m:oMath>
      <w:r w:rsidR="00BC4188">
        <w:rPr>
          <w:rFonts w:ascii="Segoe UI Symbol" w:hAnsi="Segoe UI Symbol" w:cs="Segoe UI Symbol" w:hint="eastAsia"/>
        </w:rPr>
        <w:t>の</w:t>
      </w:r>
      <m:oMath>
        <m:sSub>
          <m:sSubPr>
            <m:ctrlPr>
              <w:rPr>
                <w:rFonts w:ascii="Cambria Math" w:hAnsi="Cambria Math" w:cs="Segoe UI Symbol"/>
              </w:rPr>
            </m:ctrlPr>
          </m:sSubPr>
          <m:e>
            <m:r>
              <m:rPr>
                <m:sty m:val="p"/>
              </m:rPr>
              <w:rPr>
                <w:rFonts w:ascii="Cambria Math" w:hAnsi="Cambria Math" w:cs="Segoe UI Symbol"/>
              </w:rPr>
              <m:t>D</m:t>
            </m:r>
          </m:e>
          <m:sub>
            <m:r>
              <m:rPr>
                <m:sty m:val="p"/>
              </m:rPr>
              <w:rPr>
                <w:rFonts w:ascii="Cambria Math" w:hAnsi="Cambria Math" w:cs="Segoe UI Symbol"/>
              </w:rPr>
              <m:t>n</m:t>
            </m:r>
          </m:sub>
        </m:sSub>
      </m:oMath>
      <w:r w:rsidR="00BC4188">
        <w:rPr>
          <w:rFonts w:ascii="Segoe UI Symbol" w:hAnsi="Segoe UI Symbol" w:cs="Segoe UI Symbol"/>
        </w:rPr>
        <w:t>」といった場合</w:t>
      </w:r>
      <w:r w:rsidR="00BC4188">
        <w:rPr>
          <w:rFonts w:ascii="Segoe UI Symbol" w:hAnsi="Segoe UI Symbol" w:cs="Segoe UI Symbol" w:hint="eastAsia"/>
        </w:rPr>
        <w:t>，</w:t>
      </w:r>
      <m:oMath>
        <m:r>
          <w:rPr>
            <w:rFonts w:ascii="Cambria Math" w:hAnsi="Cambria Math" w:cs="Segoe UI Symbol" w:hint="eastAsia"/>
          </w:rPr>
          <m:t>i</m:t>
        </m:r>
      </m:oMath>
      <w:r w:rsidR="00BC4188">
        <w:rPr>
          <w:rFonts w:ascii="Segoe UI Symbol" w:hAnsi="Segoe UI Symbol" w:cs="Segoe UI Symbol" w:hint="eastAsia"/>
        </w:rPr>
        <w:t>回目の測定の</w:t>
      </w:r>
      <w:r w:rsidR="00BC4188">
        <w:rPr>
          <w:rFonts w:ascii="Segoe UI Symbol" w:hAnsi="Segoe UI Symbol" w:cs="Segoe UI Symbol" w:hint="eastAsia"/>
        </w:rPr>
        <w:t>n</w:t>
      </w:r>
      <w:r w:rsidR="001C7EDD">
        <w:rPr>
          <w:rFonts w:ascii="Segoe UI Symbol" w:hAnsi="Segoe UI Symbol" w:cs="Segoe UI Symbol" w:hint="eastAsia"/>
        </w:rPr>
        <w:t>番目のデータを指し，</w:t>
      </w:r>
      <m:oMath>
        <m:sSub>
          <m:sSubPr>
            <m:ctrlPr>
              <w:rPr>
                <w:rFonts w:ascii="Cambria Math" w:hAnsi="Cambria Math" w:cs="Segoe UI Symbol"/>
              </w:rPr>
            </m:ctrlPr>
          </m:sSubPr>
          <m:e>
            <m:r>
              <m:rPr>
                <m:sty m:val="p"/>
              </m:rPr>
              <w:rPr>
                <w:rFonts w:ascii="Cambria Math" w:hAnsi="Cambria Math" w:cs="Segoe UI Symbol"/>
              </w:rPr>
              <m:t>D</m:t>
            </m:r>
          </m:e>
          <m:sub>
            <m:r>
              <m:rPr>
                <m:sty m:val="p"/>
              </m:rPr>
              <w:rPr>
                <w:rFonts w:ascii="Cambria Math" w:hAnsi="Cambria Math" w:cs="Segoe UI Symbol"/>
              </w:rPr>
              <m:t>n</m:t>
            </m:r>
          </m:sub>
        </m:sSub>
      </m:oMath>
      <w:r w:rsidR="001C7EDD">
        <w:rPr>
          <w:rFonts w:ascii="Segoe UI Symbol" w:hAnsi="Segoe UI Symbol" w:cs="Segoe UI Symbol" w:hint="eastAsia"/>
        </w:rPr>
        <w:t>を「データ番号」と呼ぶ</w:t>
      </w:r>
      <w:r w:rsidR="001C7EDD">
        <w:rPr>
          <w:rFonts w:ascii="Segoe UI Symbol" w:hAnsi="Segoe UI Symbol" w:cs="Segoe UI Symbol" w:hint="eastAsia"/>
        </w:rPr>
        <w:t>.</w:t>
      </w:r>
      <w:r w:rsidR="00BC4188">
        <w:rPr>
          <w:rFonts w:ascii="Segoe UI Symbol" w:hAnsi="Segoe UI Symbol" w:cs="Segoe UI Symbol" w:hint="eastAsia"/>
        </w:rPr>
        <w:t xml:space="preserve"> </w:t>
      </w:r>
      <w:r w:rsidR="00BC4188">
        <w:rPr>
          <w:rFonts w:ascii="Segoe UI Symbol" w:hAnsi="Segoe UI Symbol" w:cs="Segoe UI Symbol" w:hint="eastAsia"/>
        </w:rPr>
        <w:t>）</w:t>
      </w:r>
      <w:r w:rsidR="00F55A72">
        <w:rPr>
          <w:rFonts w:ascii="Segoe UI Symbol" w:hAnsi="Segoe UI Symbol" w:cs="Segoe UI Symbol" w:hint="eastAsia"/>
        </w:rPr>
        <w:t>これらの</w:t>
      </w:r>
      <w:r w:rsidR="00157A5A">
        <w:rPr>
          <w:rFonts w:ascii="Segoe UI Symbol" w:hAnsi="Segoe UI Symbol" w:cs="Segoe UI Symbol"/>
        </w:rPr>
        <w:t>VMI</w:t>
      </w:r>
      <w:r>
        <w:rPr>
          <w:rFonts w:ascii="Segoe UI Symbol" w:hAnsi="Segoe UI Symbol" w:cs="Segoe UI Symbol"/>
        </w:rPr>
        <w:t>で測定</w:t>
      </w:r>
      <w:r w:rsidR="00E70C5E">
        <w:rPr>
          <w:rFonts w:ascii="Segoe UI Symbol" w:hAnsi="Segoe UI Symbol" w:cs="Segoe UI Symbol"/>
        </w:rPr>
        <w:t>したデータは</w:t>
      </w:r>
      <w:r>
        <w:rPr>
          <w:rFonts w:ascii="Segoe UI Symbol" w:hAnsi="Segoe UI Symbol" w:cs="Segoe UI Symbol" w:hint="eastAsia"/>
        </w:rPr>
        <w:t>，</w:t>
      </w:r>
      <w:r w:rsidR="00F813B0">
        <w:rPr>
          <w:rFonts w:ascii="Segoe UI Symbol" w:hAnsi="Segoe UI Symbol" w:cs="Segoe UI Symbol" w:hint="eastAsia"/>
        </w:rPr>
        <w:t>MCP</w:t>
      </w:r>
      <w:r w:rsidR="00F813B0">
        <w:rPr>
          <w:rFonts w:ascii="Segoe UI Symbol" w:hAnsi="Segoe UI Symbol" w:cs="Segoe UI Symbol" w:hint="eastAsia"/>
        </w:rPr>
        <w:t>上</w:t>
      </w:r>
      <w:r w:rsidR="00F813B0">
        <w:rPr>
          <w:rFonts w:ascii="Segoe UI Symbol" w:hAnsi="Segoe UI Symbol" w:cs="Segoe UI Symbol"/>
        </w:rPr>
        <w:t>の</w:t>
      </w:r>
      <w:r>
        <w:rPr>
          <w:rFonts w:ascii="Segoe UI Symbol" w:hAnsi="Segoe UI Symbol" w:cs="Segoe UI Symbol"/>
        </w:rPr>
        <w:t>位置</w:t>
      </w:r>
      <m:oMath>
        <m:r>
          <w:rPr>
            <w:rFonts w:ascii="Cambria Math" w:hAnsi="Cambria Math" w:cs="Segoe UI Symbol"/>
          </w:rPr>
          <m:t>(x,y)</m:t>
        </m:r>
      </m:oMath>
      <w:r>
        <w:rPr>
          <w:rFonts w:ascii="Segoe UI Symbol" w:hAnsi="Segoe UI Symbol" w:cs="Segoe UI Symbol"/>
        </w:rPr>
        <w:t>における</w:t>
      </w:r>
      <w:r w:rsidR="00F813B0">
        <w:rPr>
          <w:rFonts w:ascii="Segoe UI Symbol" w:hAnsi="Segoe UI Symbol" w:cs="Segoe UI Symbol"/>
        </w:rPr>
        <w:t>光</w:t>
      </w:r>
      <w:r>
        <w:rPr>
          <w:rFonts w:ascii="Segoe UI Symbol" w:hAnsi="Segoe UI Symbol" w:cs="Segoe UI Symbol"/>
        </w:rPr>
        <w:t>電子の信号強度</w:t>
      </w:r>
      <m:oMath>
        <m:r>
          <w:rPr>
            <w:rFonts w:ascii="Cambria Math" w:hAnsi="Cambria Math" w:cs="Segoe UI Symbol"/>
          </w:rPr>
          <m:t>C(x,y)</m:t>
        </m:r>
      </m:oMath>
      <w:r>
        <w:rPr>
          <w:rFonts w:ascii="Segoe UI Symbol" w:hAnsi="Segoe UI Symbol" w:cs="Segoe UI Symbol"/>
        </w:rPr>
        <w:t>である</w:t>
      </w:r>
      <w:r>
        <w:rPr>
          <w:rFonts w:ascii="Segoe UI Symbol" w:hAnsi="Segoe UI Symbol" w:cs="Segoe UI Symbol" w:hint="eastAsia"/>
        </w:rPr>
        <w:t>，</w:t>
      </w:r>
      <w:r w:rsidR="002B37F0">
        <w:rPr>
          <w:rFonts w:ascii="Segoe UI Symbol" w:hAnsi="Segoe UI Symbol" w:cs="Segoe UI Symbol"/>
        </w:rPr>
        <w:t>光電子の信号強度</w:t>
      </w:r>
      <m:oMath>
        <m:r>
          <w:rPr>
            <w:rFonts w:ascii="Cambria Math" w:hAnsi="Cambria Math" w:cs="Segoe UI Symbol"/>
          </w:rPr>
          <m:t>C(x,y)</m:t>
        </m:r>
      </m:oMath>
      <w:r w:rsidR="007E4072">
        <w:rPr>
          <w:rFonts w:ascii="Segoe UI Symbol" w:hAnsi="Segoe UI Symbol" w:cs="Segoe UI Symbol"/>
        </w:rPr>
        <w:t>を</w:t>
      </w:r>
      <w:r>
        <w:rPr>
          <w:rFonts w:ascii="Segoe UI Symbol" w:hAnsi="Segoe UI Symbol" w:cs="Segoe UI Symbol"/>
        </w:rPr>
        <w:t>グレースケールで</w:t>
      </w:r>
      <w:r w:rsidR="009522C3">
        <w:rPr>
          <w:rFonts w:ascii="Segoe UI Symbol" w:hAnsi="Segoe UI Symbol" w:cs="Segoe UI Symbol"/>
        </w:rPr>
        <w:t>表した</w:t>
      </w:r>
      <w:r w:rsidR="006B25AE">
        <w:rPr>
          <w:rFonts w:ascii="Segoe UI Symbol" w:hAnsi="Segoe UI Symbol" w:cs="Segoe UI Symbol" w:hint="eastAsia"/>
        </w:rPr>
        <w:t>Velocity Map Imaging</w:t>
      </w:r>
      <w:r w:rsidR="006B25AE">
        <w:rPr>
          <w:rFonts w:ascii="Segoe UI Symbol" w:hAnsi="Segoe UI Symbol" w:cs="Segoe UI Symbol" w:hint="eastAsia"/>
        </w:rPr>
        <w:t>図</w:t>
      </w:r>
      <w:r w:rsidR="00AD14E7">
        <w:rPr>
          <w:rFonts w:ascii="Segoe UI Symbol" w:hAnsi="Segoe UI Symbol" w:cs="Segoe UI Symbol"/>
        </w:rPr>
        <w:lastRenderedPageBreak/>
        <w:t>を</w:t>
      </w:r>
      <w:r w:rsidR="00AD14E7">
        <w:rPr>
          <w:rFonts w:ascii="Segoe UI Symbol" w:hAnsi="Segoe UI Symbol" w:cs="Segoe UI Symbol" w:hint="eastAsia"/>
        </w:rPr>
        <w:t>，</w:t>
      </w:r>
      <w:r w:rsidR="0068552D">
        <w:rPr>
          <w:rFonts w:ascii="Segoe UI Symbol" w:hAnsi="Segoe UI Symbol" w:cs="Segoe UI Symbol"/>
        </w:rPr>
        <w:t>図</w:t>
      </w:r>
      <w:r w:rsidR="005978E1">
        <w:rPr>
          <w:rFonts w:ascii="Segoe UI Symbol" w:hAnsi="Segoe UI Symbol" w:cs="Segoe UI Symbol" w:hint="eastAsia"/>
        </w:rPr>
        <w:t>3</w:t>
      </w:r>
      <w:r w:rsidR="0068552D">
        <w:rPr>
          <w:rFonts w:ascii="Segoe UI Symbol" w:hAnsi="Segoe UI Symbol" w:cs="Segoe UI Symbol" w:hint="eastAsia"/>
        </w:rPr>
        <w:t>.1</w:t>
      </w:r>
      <w:r w:rsidR="0068552D">
        <w:rPr>
          <w:rFonts w:ascii="Segoe UI Symbol" w:hAnsi="Segoe UI Symbol" w:cs="Segoe UI Symbol" w:hint="eastAsia"/>
        </w:rPr>
        <w:t>に示す</w:t>
      </w:r>
      <w:r w:rsidR="0068552D">
        <w:rPr>
          <w:rFonts w:ascii="Segoe UI Symbol" w:hAnsi="Segoe UI Symbol" w:cs="Segoe UI Symbol" w:hint="eastAsia"/>
        </w:rPr>
        <w:t>.</w:t>
      </w:r>
      <w:r w:rsidR="0068552D" w:rsidRPr="006B0C61">
        <w:rPr>
          <w:rFonts w:ascii="Segoe UI Symbol" w:hAnsi="Segoe UI Symbol" w:cs="Segoe UI Symbol" w:hint="eastAsia"/>
          <w:b/>
        </w:rPr>
        <w:t xml:space="preserve"> </w:t>
      </w:r>
      <w:r w:rsidR="004E69ED" w:rsidRPr="006B0C61">
        <w:rPr>
          <w:rFonts w:ascii="Segoe UI Symbol" w:hAnsi="Segoe UI Symbol" w:cs="Segoe UI Symbol" w:hint="eastAsia"/>
        </w:rPr>
        <w:t>なお，実際には光電子はアルゴンから</w:t>
      </w:r>
      <w:r w:rsidR="004E69ED" w:rsidRPr="006B0C61">
        <w:rPr>
          <w:rFonts w:ascii="Segoe UI Symbol" w:hAnsi="Segoe UI Symbol" w:cs="Segoe UI Symbol" w:hint="eastAsia"/>
        </w:rPr>
        <w:t>3</w:t>
      </w:r>
      <w:r w:rsidR="006B0C61" w:rsidRPr="006B0C61">
        <w:rPr>
          <w:rFonts w:ascii="Segoe UI Symbol" w:hAnsi="Segoe UI Symbol" w:cs="Segoe UI Symbol" w:hint="eastAsia"/>
        </w:rPr>
        <w:t>次元的に放出され</w:t>
      </w:r>
      <w:r w:rsidR="004E69ED" w:rsidRPr="006B0C61">
        <w:rPr>
          <w:rFonts w:ascii="Segoe UI Symbol" w:hAnsi="Segoe UI Symbol" w:cs="Segoe UI Symbol" w:hint="eastAsia"/>
        </w:rPr>
        <w:t>，</w:t>
      </w:r>
      <w:r w:rsidR="006B0C61" w:rsidRPr="006B0C61">
        <w:rPr>
          <w:rFonts w:ascii="Segoe UI Symbol" w:hAnsi="Segoe UI Symbol" w:cs="Segoe UI Symbol" w:hint="eastAsia"/>
        </w:rPr>
        <w:t>それを電場によって</w:t>
      </w:r>
      <w:r w:rsidR="006B0C61" w:rsidRPr="006B0C61">
        <w:rPr>
          <w:rFonts w:ascii="Segoe UI Symbol" w:hAnsi="Segoe UI Symbol" w:cs="Segoe UI Symbol" w:hint="eastAsia"/>
        </w:rPr>
        <w:t>MCP</w:t>
      </w:r>
      <w:r w:rsidR="006B0C61" w:rsidRPr="006B0C61">
        <w:rPr>
          <w:rFonts w:ascii="Segoe UI Symbol" w:hAnsi="Segoe UI Symbol" w:cs="Segoe UI Symbol" w:hint="eastAsia"/>
        </w:rPr>
        <w:t>の方向に飛ばし，</w:t>
      </w:r>
      <w:r w:rsidR="006B0C61" w:rsidRPr="006B0C61">
        <w:rPr>
          <w:rFonts w:ascii="Segoe UI Symbol" w:hAnsi="Segoe UI Symbol" w:cs="Segoe UI Symbol" w:hint="eastAsia"/>
        </w:rPr>
        <w:t>2</w:t>
      </w:r>
      <w:r w:rsidR="006B0C61" w:rsidRPr="006B0C61">
        <w:rPr>
          <w:rFonts w:ascii="Segoe UI Symbol" w:hAnsi="Segoe UI Symbol" w:cs="Segoe UI Symbol" w:hint="eastAsia"/>
        </w:rPr>
        <w:t>次元に射影した分布を測定している</w:t>
      </w:r>
      <w:r w:rsidR="0056504F">
        <w:rPr>
          <w:rFonts w:ascii="Segoe UI Symbol" w:hAnsi="Segoe UI Symbol" w:cs="Segoe UI Symbol" w:hint="eastAsia"/>
        </w:rPr>
        <w:t>.</w:t>
      </w:r>
      <w:r w:rsidR="0056504F" w:rsidRPr="0056504F">
        <w:rPr>
          <w:rFonts w:ascii="Segoe UI Symbol" w:hAnsi="Segoe UI Symbol" w:cs="Segoe UI Symbol" w:hint="eastAsia"/>
        </w:rPr>
        <w:t xml:space="preserve"> </w:t>
      </w:r>
      <w:r w:rsidR="0056504F" w:rsidRPr="006B0C61">
        <w:rPr>
          <w:rFonts w:ascii="Segoe UI Symbol" w:hAnsi="Segoe UI Symbol" w:cs="Segoe UI Symbol" w:hint="eastAsia"/>
        </w:rPr>
        <w:t>よって，本来であれば</w:t>
      </w:r>
      <w:r w:rsidR="0056504F">
        <w:rPr>
          <w:rFonts w:ascii="Segoe UI Symbol" w:hAnsi="Segoe UI Symbol" w:cs="Segoe UI Symbol" w:hint="eastAsia"/>
        </w:rPr>
        <w:t>測定データを</w:t>
      </w:r>
      <w:r w:rsidR="0056504F" w:rsidRPr="006B0C61">
        <w:rPr>
          <w:rFonts w:ascii="Segoe UI Symbol" w:hAnsi="Segoe UI Symbol" w:cs="Segoe UI Symbol" w:hint="eastAsia"/>
        </w:rPr>
        <w:t>3</w:t>
      </w:r>
      <w:r w:rsidR="0056504F" w:rsidRPr="006B0C61">
        <w:rPr>
          <w:rFonts w:ascii="Segoe UI Symbol" w:hAnsi="Segoe UI Symbol" w:cs="Segoe UI Symbol" w:hint="eastAsia"/>
        </w:rPr>
        <w:t>次元的な分布に変換する必要があるが，今回は近似的に</w:t>
      </w:r>
      <w:r w:rsidR="0056504F" w:rsidRPr="006B0C61">
        <w:rPr>
          <w:rFonts w:ascii="Segoe UI Symbol" w:hAnsi="Segoe UI Symbol" w:cs="Segoe UI Symbol" w:hint="eastAsia"/>
        </w:rPr>
        <w:t>3</w:t>
      </w:r>
      <w:r w:rsidR="0056504F">
        <w:rPr>
          <w:rFonts w:ascii="Segoe UI Symbol" w:hAnsi="Segoe UI Symbol" w:cs="Segoe UI Symbol" w:hint="eastAsia"/>
        </w:rPr>
        <w:t>次元的分布</w:t>
      </w:r>
      <w:r w:rsidR="0056504F" w:rsidRPr="006B0C61">
        <w:rPr>
          <w:rFonts w:ascii="Segoe UI Symbol" w:hAnsi="Segoe UI Symbol" w:cs="Segoe UI Symbol" w:hint="eastAsia"/>
        </w:rPr>
        <w:t>を</w:t>
      </w:r>
      <w:r w:rsidR="0056504F" w:rsidRPr="006B0C61">
        <w:rPr>
          <w:rFonts w:ascii="Segoe UI Symbol" w:hAnsi="Segoe UI Symbol" w:cs="Segoe UI Symbol" w:hint="eastAsia"/>
        </w:rPr>
        <w:t>2</w:t>
      </w:r>
      <w:r w:rsidR="0056504F" w:rsidRPr="006B0C61">
        <w:rPr>
          <w:rFonts w:ascii="Segoe UI Symbol" w:hAnsi="Segoe UI Symbol" w:cs="Segoe UI Symbol" w:hint="eastAsia"/>
        </w:rPr>
        <w:t>次元に射影したものを平面座標上の分布として扱っている</w:t>
      </w:r>
      <w:r w:rsidR="00B40DA9">
        <w:rPr>
          <w:rFonts w:ascii="Segoe UI Symbol" w:hAnsi="Segoe UI Symbol" w:cs="Segoe UI Symbol" w:hint="eastAsia"/>
        </w:rPr>
        <w:t xml:space="preserve">. </w:t>
      </w:r>
    </w:p>
    <w:p w14:paraId="76F2D141" w14:textId="5989D035" w:rsidR="00101854" w:rsidRDefault="004E7A14" w:rsidP="00101854">
      <w:pPr>
        <w:jc w:val="center"/>
        <w:rPr>
          <w:rFonts w:ascii="Segoe UI Symbol" w:hAnsi="Segoe UI Symbol" w:cs="Segoe UI Symbol"/>
          <w:strike/>
        </w:rPr>
      </w:pPr>
      <w:r w:rsidRPr="004E7A14">
        <w:rPr>
          <w:rFonts w:ascii="Segoe UI Symbol" w:hAnsi="Segoe UI Symbol" w:cs="Segoe UI Symbol"/>
          <w:strike/>
          <w:noProof/>
        </w:rPr>
        <w:drawing>
          <wp:inline distT="0" distB="0" distL="0" distR="0" wp14:anchorId="33C7538F" wp14:editId="1A1119C3">
            <wp:extent cx="5400040" cy="5984900"/>
            <wp:effectExtent l="0" t="0" r="0" b="0"/>
            <wp:docPr id="10" name="図 10" descr="C:\Users\kk515go\source\repos\図\VMI図(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VMI図(x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984900"/>
                    </a:xfrm>
                    <a:prstGeom prst="rect">
                      <a:avLst/>
                    </a:prstGeom>
                    <a:noFill/>
                    <a:ln>
                      <a:noFill/>
                    </a:ln>
                  </pic:spPr>
                </pic:pic>
              </a:graphicData>
            </a:graphic>
          </wp:inline>
        </w:drawing>
      </w:r>
    </w:p>
    <w:p w14:paraId="164410DD" w14:textId="77777777" w:rsidR="004E7A14" w:rsidRDefault="004E7A14" w:rsidP="004E7A14">
      <w:pPr>
        <w:rPr>
          <w:rFonts w:ascii="Segoe UI Symbol" w:hAnsi="Segoe UI Symbol" w:cs="Segoe UI Symbol"/>
          <w:strike/>
        </w:rPr>
      </w:pPr>
    </w:p>
    <w:p w14:paraId="114F796C" w14:textId="01615075" w:rsidR="00101854" w:rsidRDefault="00101854" w:rsidP="00101854">
      <w:pPr>
        <w:jc w:val="center"/>
        <w:rPr>
          <w:rFonts w:ascii="Segoe UI Symbol" w:hAnsi="Segoe UI Symbol" w:cs="Segoe UI Symbol"/>
        </w:rPr>
      </w:pPr>
      <w:r>
        <w:rPr>
          <w:rFonts w:ascii="Segoe UI Symbol" w:hAnsi="Segoe UI Symbol" w:cs="Segoe UI Symbol"/>
        </w:rPr>
        <w:t>図</w:t>
      </w:r>
      <w:r w:rsidR="004E5676">
        <w:rPr>
          <w:rFonts w:ascii="Segoe UI Symbol" w:hAnsi="Segoe UI Symbol" w:cs="Segoe UI Symbol"/>
        </w:rPr>
        <w:t>3.5</w:t>
      </w:r>
      <w:r>
        <w:rPr>
          <w:rFonts w:ascii="Segoe UI Symbol" w:hAnsi="Segoe UI Symbol" w:cs="Segoe UI Symbol"/>
        </w:rPr>
        <w:t xml:space="preserve"> </w:t>
      </w:r>
      <w:r w:rsidR="00045CBD">
        <w:rPr>
          <w:rFonts w:ascii="Segoe UI Symbol" w:hAnsi="Segoe UI Symbol" w:cs="Segoe UI Symbol"/>
        </w:rPr>
        <w:t>平面座標で表した</w:t>
      </w:r>
      <w:r>
        <w:rPr>
          <w:rFonts w:ascii="Segoe UI Symbol" w:hAnsi="Segoe UI Symbol" w:cs="Segoe UI Symbol"/>
        </w:rPr>
        <w:t>Velocity Map Imaging</w:t>
      </w:r>
      <w:r>
        <w:rPr>
          <w:rFonts w:ascii="Segoe UI Symbol" w:hAnsi="Segoe UI Symbol" w:cs="Segoe UI Symbol"/>
        </w:rPr>
        <w:t>図</w:t>
      </w:r>
      <w:r w:rsidR="00284126">
        <w:rPr>
          <w:rFonts w:ascii="Segoe UI Symbol" w:hAnsi="Segoe UI Symbol" w:cs="Segoe UI Symbol"/>
        </w:rPr>
        <w:t>（測定</w:t>
      </w:r>
      <w:r w:rsidR="00284126">
        <w:rPr>
          <w:rFonts w:ascii="Segoe UI Symbol" w:hAnsi="Segoe UI Symbol" w:cs="Segoe UI Symbol" w:hint="eastAsia"/>
        </w:rPr>
        <w:t>1</w:t>
      </w:r>
      <w:r w:rsidR="006D067E">
        <w:rPr>
          <w:rFonts w:ascii="Segoe UI Symbol" w:hAnsi="Segoe UI Symbol" w:cs="Segoe UI Symbol" w:hint="eastAsia"/>
        </w:rPr>
        <w:t>の</w:t>
      </w:r>
      <w:r w:rsidR="006D067E">
        <w:rPr>
          <w:rFonts w:ascii="Segoe UI Symbol" w:hAnsi="Segoe UI Symbol" w:cs="Segoe UI Symbol" w:hint="eastAsia"/>
        </w:rPr>
        <w:t>D1</w:t>
      </w:r>
      <w:r w:rsidR="006D067E">
        <w:rPr>
          <w:rFonts w:ascii="Segoe UI Symbol" w:hAnsi="Segoe UI Symbol" w:cs="Segoe UI Symbol" w:hint="eastAsia"/>
        </w:rPr>
        <w:t>）</w:t>
      </w:r>
    </w:p>
    <w:p w14:paraId="135B1111" w14:textId="77777777" w:rsidR="00B6218F" w:rsidRPr="00101854" w:rsidRDefault="00B6218F" w:rsidP="00101854">
      <w:pPr>
        <w:jc w:val="center"/>
        <w:rPr>
          <w:rFonts w:ascii="Segoe UI Symbol" w:hAnsi="Segoe UI Symbol" w:cs="Segoe UI Symbol"/>
        </w:rPr>
      </w:pPr>
    </w:p>
    <w:p w14:paraId="3439CAA9" w14:textId="44E7EFB1" w:rsidR="008F5546" w:rsidRPr="0070437E" w:rsidRDefault="00442DFC" w:rsidP="00442DFC">
      <w:pPr>
        <w:rPr>
          <w:rFonts w:ascii="Segoe UI Symbol" w:hAnsi="Segoe UI Symbol" w:cs="Segoe UI Symbol"/>
        </w:rPr>
      </w:pPr>
      <w:r>
        <w:rPr>
          <w:rFonts w:ascii="Segoe UI Symbol" w:hAnsi="Segoe UI Symbol" w:cs="Segoe UI Symbol" w:hint="eastAsia"/>
        </w:rPr>
        <w:t>図</w:t>
      </w:r>
      <w:r w:rsidR="004E5676">
        <w:rPr>
          <w:rFonts w:ascii="Segoe UI Symbol" w:hAnsi="Segoe UI Symbol" w:cs="Segoe UI Symbol" w:hint="eastAsia"/>
        </w:rPr>
        <w:t>3.5</w:t>
      </w:r>
      <w:r>
        <w:rPr>
          <w:rFonts w:ascii="Segoe UI Symbol" w:hAnsi="Segoe UI Symbol" w:cs="Segoe UI Symbol" w:hint="eastAsia"/>
        </w:rPr>
        <w:t>は，</w:t>
      </w:r>
      <w:r>
        <w:rPr>
          <w:rFonts w:ascii="Segoe UI Symbol" w:hAnsi="Segoe UI Symbol" w:cs="Segoe UI Symbol" w:hint="eastAsia"/>
        </w:rPr>
        <w:t>480x480</w:t>
      </w:r>
      <w:r>
        <w:rPr>
          <w:rFonts w:ascii="Segoe UI Symbol" w:hAnsi="Segoe UI Symbol" w:cs="Segoe UI Symbol" w:hint="eastAsia"/>
        </w:rPr>
        <w:t>ピクセルの画像であり，</w:t>
      </w:r>
      <w:r>
        <w:rPr>
          <w:rFonts w:ascii="Segoe UI Symbol" w:hAnsi="Segoe UI Symbol" w:cs="Segoe UI Symbol" w:hint="eastAsia"/>
        </w:rPr>
        <w:t>1</w:t>
      </w:r>
      <w:r>
        <w:rPr>
          <w:rFonts w:ascii="Segoe UI Symbol" w:hAnsi="Segoe UI Symbol" w:cs="Segoe UI Symbol" w:hint="eastAsia"/>
        </w:rPr>
        <w:t>つのピクセルが</w:t>
      </w:r>
      <w:r>
        <w:rPr>
          <w:rFonts w:ascii="Segoe UI Symbol" w:hAnsi="Segoe UI Symbol" w:cs="Segoe UI Symbol" w:hint="eastAsia"/>
        </w:rPr>
        <w:t>MCP</w:t>
      </w:r>
      <w:r>
        <w:rPr>
          <w:rFonts w:ascii="Segoe UI Symbol" w:hAnsi="Segoe UI Symbol" w:cs="Segoe UI Symbol" w:hint="eastAsia"/>
        </w:rPr>
        <w:t>のある一つの位置</w:t>
      </w:r>
      <m:oMath>
        <m:r>
          <w:rPr>
            <w:rFonts w:ascii="Cambria Math" w:hAnsi="Cambria Math" w:cs="Segoe UI Symbol" w:hint="eastAsia"/>
          </w:rPr>
          <m:t>(x,y)</m:t>
        </m:r>
      </m:oMath>
      <w:r>
        <w:rPr>
          <w:rFonts w:ascii="Segoe UI Symbol" w:hAnsi="Segoe UI Symbol" w:cs="Segoe UI Symbol" w:hint="eastAsia"/>
        </w:rPr>
        <w:t>に対応している．例えば，画像の一番左上のピクセルは</w:t>
      </w:r>
      <w:r>
        <w:rPr>
          <w:rFonts w:ascii="Segoe UI Symbol" w:hAnsi="Segoe UI Symbol" w:cs="Segoe UI Symbol" w:hint="eastAsia"/>
        </w:rPr>
        <w:t>MCP</w:t>
      </w:r>
      <w:r>
        <w:rPr>
          <w:rFonts w:ascii="Segoe UI Symbol" w:hAnsi="Segoe UI Symbol" w:cs="Segoe UI Symbol" w:hint="eastAsia"/>
        </w:rPr>
        <w:t>上の</w:t>
      </w:r>
      <w:r>
        <w:rPr>
          <w:rFonts w:ascii="Segoe UI Symbol" w:hAnsi="Segoe UI Symbol" w:cs="Segoe UI Symbol" w:hint="eastAsia"/>
        </w:rPr>
        <w:t>(0,0)</w:t>
      </w:r>
      <w:r>
        <w:rPr>
          <w:rFonts w:ascii="Segoe UI Symbol" w:hAnsi="Segoe UI Symbol" w:cs="Segoe UI Symbol" w:hint="eastAsia"/>
        </w:rPr>
        <w:t>に，画像の一番右下</w:t>
      </w:r>
      <w:r>
        <w:rPr>
          <w:rFonts w:ascii="Segoe UI Symbol" w:hAnsi="Segoe UI Symbol" w:cs="Segoe UI Symbol" w:hint="eastAsia"/>
        </w:rPr>
        <w:lastRenderedPageBreak/>
        <w:t>は</w:t>
      </w:r>
      <w:r>
        <w:rPr>
          <w:rFonts w:ascii="Segoe UI Symbol" w:hAnsi="Segoe UI Symbol" w:cs="Segoe UI Symbol" w:hint="eastAsia"/>
        </w:rPr>
        <w:t>MCP</w:t>
      </w:r>
      <w:r>
        <w:rPr>
          <w:rFonts w:ascii="Segoe UI Symbol" w:hAnsi="Segoe UI Symbol" w:cs="Segoe UI Symbol" w:hint="eastAsia"/>
        </w:rPr>
        <w:t>上の</w:t>
      </w:r>
      <w:r>
        <w:rPr>
          <w:rFonts w:ascii="Segoe UI Symbol" w:hAnsi="Segoe UI Symbol" w:cs="Segoe UI Symbol" w:hint="eastAsia"/>
        </w:rPr>
        <w:t>(479,479)</w:t>
      </w:r>
      <w:r>
        <w:rPr>
          <w:rFonts w:ascii="Segoe UI Symbol" w:hAnsi="Segoe UI Symbol" w:cs="Segoe UI Symbol" w:hint="eastAsia"/>
        </w:rPr>
        <w:t>に対応している．ピクセルの色は，</w:t>
      </w:r>
      <m:oMath>
        <m:r>
          <w:rPr>
            <w:rFonts w:ascii="Cambria Math" w:hAnsi="Cambria Math" w:cs="Segoe UI Symbol"/>
          </w:rPr>
          <m:t>C(x,y)</m:t>
        </m:r>
      </m:oMath>
      <w:r>
        <w:rPr>
          <w:rFonts w:ascii="Segoe UI Symbol" w:hAnsi="Segoe UI Symbol" w:cs="Segoe UI Symbol"/>
        </w:rPr>
        <w:t>に対応している．色が白いほど値が大きく，黒いほど値が小さい．</w:t>
      </w:r>
      <w:r w:rsidR="00F068C2">
        <w:rPr>
          <w:rFonts w:ascii="Segoe UI Symbol" w:hAnsi="Segoe UI Symbol" w:cs="Segoe UI Symbol"/>
        </w:rPr>
        <w:t>さらに</w:t>
      </w:r>
      <w:r w:rsidR="00F068C2">
        <w:rPr>
          <w:rFonts w:ascii="Segoe UI Symbol" w:hAnsi="Segoe UI Symbol" w:cs="Segoe UI Symbol" w:hint="eastAsia"/>
        </w:rPr>
        <w:t>，</w:t>
      </w:r>
      <w:r w:rsidR="00F068C2">
        <w:rPr>
          <w:rFonts w:ascii="Segoe UI Symbol" w:hAnsi="Segoe UI Symbol" w:cs="Segoe UI Symbol"/>
        </w:rPr>
        <w:t>図</w:t>
      </w:r>
      <w:r w:rsidR="00F068C2">
        <w:rPr>
          <w:rFonts w:ascii="Segoe UI Symbol" w:hAnsi="Segoe UI Symbol" w:cs="Segoe UI Symbol" w:hint="eastAsia"/>
        </w:rPr>
        <w:t>2.1</w:t>
      </w:r>
      <w:r w:rsidR="00DE4F10">
        <w:rPr>
          <w:rFonts w:ascii="Segoe UI Symbol" w:hAnsi="Segoe UI Symbol" w:cs="Segoe UI Symbol" w:hint="eastAsia"/>
        </w:rPr>
        <w:t>では同心円状に信号強度の強い部分が並んでいるのがわかる</w:t>
      </w:r>
      <w:r w:rsidR="00DE4F10">
        <w:rPr>
          <w:rFonts w:ascii="Segoe UI Symbol" w:hAnsi="Segoe UI Symbol" w:cs="Segoe UI Symbol" w:hint="eastAsia"/>
        </w:rPr>
        <w:t xml:space="preserve">. </w:t>
      </w:r>
      <w:r w:rsidR="00DE4F10">
        <w:rPr>
          <w:rFonts w:ascii="Segoe UI Symbol" w:hAnsi="Segoe UI Symbol" w:cs="Segoe UI Symbol"/>
        </w:rPr>
        <w:t>3.1</w:t>
      </w:r>
      <w:r w:rsidR="00DE4F10">
        <w:rPr>
          <w:rFonts w:ascii="Segoe UI Symbol" w:hAnsi="Segoe UI Symbol" w:cs="Segoe UI Symbol"/>
        </w:rPr>
        <w:t>節で述べたように</w:t>
      </w:r>
      <w:r w:rsidR="00DE4F10">
        <w:rPr>
          <w:rFonts w:ascii="Segoe UI Symbol" w:hAnsi="Segoe UI Symbol" w:cs="Segoe UI Symbol" w:hint="eastAsia"/>
        </w:rPr>
        <w:t>，</w:t>
      </w:r>
      <w:r w:rsidR="00DE4F10">
        <w:rPr>
          <w:rFonts w:ascii="Segoe UI Symbol" w:hAnsi="Segoe UI Symbol" w:cs="Segoe UI Symbol"/>
        </w:rPr>
        <w:t>図の中心からの距離</w:t>
      </w:r>
      <m:oMath>
        <m:r>
          <w:rPr>
            <w:rFonts w:ascii="Cambria Math" w:hAnsi="Cambria Math" w:cs="Segoe UI Symbol"/>
          </w:rPr>
          <m:t>r</m:t>
        </m:r>
      </m:oMath>
      <w:r w:rsidR="00DE4F10">
        <w:rPr>
          <w:rFonts w:ascii="Segoe UI Symbol" w:hAnsi="Segoe UI Symbol" w:cs="Segoe UI Symbol"/>
        </w:rPr>
        <w:t>は光電子が受け取ったエネルギーの大きさに対応しており</w:t>
      </w:r>
      <w:r w:rsidR="00DE4F10">
        <w:rPr>
          <w:rFonts w:ascii="Segoe UI Symbol" w:hAnsi="Segoe UI Symbol" w:cs="Segoe UI Symbol" w:hint="eastAsia"/>
        </w:rPr>
        <w:t>，</w:t>
      </w:r>
      <w:r w:rsidR="00DE4F10">
        <w:rPr>
          <w:rFonts w:ascii="Segoe UI Symbol" w:hAnsi="Segoe UI Symbol" w:cs="Segoe UI Symbol"/>
        </w:rPr>
        <w:t>この輪は各次数の高次高調波と等しいエネルギー</w:t>
      </w:r>
      <w:r w:rsidR="00855D75">
        <w:rPr>
          <w:rFonts w:ascii="Segoe UI Symbol" w:hAnsi="Segoe UI Symbol" w:cs="Segoe UI Symbol"/>
        </w:rPr>
        <w:t>を受け取った光電子</w:t>
      </w:r>
      <w:r w:rsidR="00943D0F">
        <w:rPr>
          <w:rFonts w:ascii="Segoe UI Symbol" w:hAnsi="Segoe UI Symbol" w:cs="Segoe UI Symbol"/>
        </w:rPr>
        <w:t>が計測されてできたものである</w:t>
      </w:r>
      <w:r w:rsidR="00943D0F">
        <w:rPr>
          <w:rFonts w:ascii="Segoe UI Symbol" w:hAnsi="Segoe UI Symbol" w:cs="Segoe UI Symbol" w:hint="eastAsia"/>
        </w:rPr>
        <w:t xml:space="preserve">. </w:t>
      </w:r>
      <w:r w:rsidR="00943D0F">
        <w:rPr>
          <w:rFonts w:ascii="Segoe UI Symbol" w:hAnsi="Segoe UI Symbol" w:cs="Segoe UI Symbol" w:hint="eastAsia"/>
        </w:rPr>
        <w:t>式</w:t>
      </w:r>
      <w:r w:rsidR="00943D0F">
        <w:rPr>
          <w:rFonts w:ascii="Segoe UI Symbol" w:hAnsi="Segoe UI Symbol" w:cs="Segoe UI Symbol" w:hint="eastAsia"/>
        </w:rPr>
        <w:t>(2.2.1)</w:t>
      </w:r>
      <w:r w:rsidR="00943D0F">
        <w:rPr>
          <w:rFonts w:ascii="Segoe UI Symbol" w:hAnsi="Segoe UI Symbol" w:cs="Segoe UI Symbol" w:hint="eastAsia"/>
        </w:rPr>
        <w:t>から，アルゴン原子をイオン化させるには</w:t>
      </w:r>
      <w:r w:rsidR="00943D0F">
        <w:rPr>
          <w:rFonts w:ascii="Segoe UI Symbol" w:hAnsi="Segoe UI Symbol" w:cs="Segoe UI Symbol" w:hint="eastAsia"/>
        </w:rPr>
        <w:t>15.7596eV</w:t>
      </w:r>
      <w:r w:rsidR="00943D0F">
        <w:rPr>
          <w:rFonts w:ascii="Segoe UI Symbol" w:hAnsi="Segoe UI Symbol" w:cs="Segoe UI Symbol" w:hint="eastAsia"/>
        </w:rPr>
        <w:t>より大きいエネルギーが必要になることがわかる</w:t>
      </w:r>
      <w:r w:rsidR="00943D0F">
        <w:rPr>
          <w:rFonts w:ascii="Segoe UI Symbol" w:hAnsi="Segoe UI Symbol" w:cs="Segoe UI Symbol" w:hint="eastAsia"/>
        </w:rPr>
        <w:t>.</w:t>
      </w:r>
      <w:r w:rsidR="00943D0F">
        <w:rPr>
          <w:rFonts w:ascii="Segoe UI Symbol" w:hAnsi="Segoe UI Symbol" w:cs="Segoe UI Symbol"/>
        </w:rPr>
        <w:t xml:space="preserve"> </w:t>
      </w:r>
      <w:r w:rsidR="00943D0F">
        <w:rPr>
          <w:rFonts w:ascii="Segoe UI Symbol" w:hAnsi="Segoe UI Symbol" w:cs="Segoe UI Symbol"/>
        </w:rPr>
        <w:t>ここで</w:t>
      </w:r>
      <w:r w:rsidR="00943D0F">
        <w:rPr>
          <w:rFonts w:ascii="Segoe UI Symbol" w:hAnsi="Segoe UI Symbol" w:cs="Segoe UI Symbol" w:hint="eastAsia"/>
        </w:rPr>
        <w:t>，波長</w:t>
      </w:r>
      <w:r w:rsidR="00943D0F">
        <w:rPr>
          <w:rFonts w:ascii="Segoe UI Symbol" w:hAnsi="Segoe UI Symbol" w:cs="Segoe UI Symbol" w:hint="eastAsia"/>
        </w:rPr>
        <w:t>800nm</w:t>
      </w:r>
      <w:r w:rsidR="00943D0F">
        <w:rPr>
          <w:rFonts w:ascii="Segoe UI Symbol" w:hAnsi="Segoe UI Symbol" w:cs="Segoe UI Symbol" w:hint="eastAsia"/>
        </w:rPr>
        <w:t>の基本波のエネルギーは</w:t>
      </w:r>
      <w:r w:rsidR="00943D0F">
        <w:rPr>
          <w:rFonts w:ascii="Segoe UI Symbol" w:hAnsi="Segoe UI Symbol" w:cs="Segoe UI Symbol" w:hint="eastAsia"/>
        </w:rPr>
        <w:t>1.55eV</w:t>
      </w:r>
      <w:r w:rsidR="00943D0F">
        <w:rPr>
          <w:rFonts w:ascii="Segoe UI Symbol" w:hAnsi="Segoe UI Symbol" w:cs="Segoe UI Symbol" w:hint="eastAsia"/>
        </w:rPr>
        <w:t>なので，</w:t>
      </w:r>
      <w:r w:rsidR="00943D0F">
        <w:rPr>
          <w:rFonts w:ascii="Segoe UI Symbol" w:hAnsi="Segoe UI Symbol" w:cs="Segoe UI Symbol"/>
        </w:rPr>
        <w:t>10</w:t>
      </w:r>
      <w:r w:rsidR="00943D0F">
        <w:rPr>
          <w:rFonts w:ascii="Segoe UI Symbol" w:hAnsi="Segoe UI Symbol" w:cs="Segoe UI Symbol"/>
        </w:rPr>
        <w:t>次高調波に相当するエネルギーは</w:t>
      </w:r>
      <w:r w:rsidR="00943D0F">
        <w:rPr>
          <w:rFonts w:ascii="Segoe UI Symbol" w:hAnsi="Segoe UI Symbol" w:cs="Segoe UI Symbol" w:hint="eastAsia"/>
        </w:rPr>
        <w:t>15.5eV</w:t>
      </w:r>
      <w:r w:rsidR="00943D0F">
        <w:rPr>
          <w:rFonts w:ascii="Segoe UI Symbol" w:hAnsi="Segoe UI Symbol" w:cs="Segoe UI Symbol" w:hint="eastAsia"/>
        </w:rPr>
        <w:t>，</w:t>
      </w:r>
      <w:r w:rsidR="00943D0F">
        <w:rPr>
          <w:rFonts w:ascii="Segoe UI Symbol" w:hAnsi="Segoe UI Symbol" w:cs="Segoe UI Symbol" w:hint="eastAsia"/>
        </w:rPr>
        <w:t>11</w:t>
      </w:r>
      <w:r w:rsidR="00943D0F">
        <w:rPr>
          <w:rFonts w:ascii="Segoe UI Symbol" w:hAnsi="Segoe UI Symbol" w:cs="Segoe UI Symbol" w:hint="eastAsia"/>
        </w:rPr>
        <w:t>次高調波のエネルギーは</w:t>
      </w:r>
      <w:r w:rsidR="00943D0F">
        <w:rPr>
          <w:rFonts w:ascii="Segoe UI Symbol" w:hAnsi="Segoe UI Symbol" w:cs="Segoe UI Symbol" w:hint="eastAsia"/>
        </w:rPr>
        <w:t>17.05eV</w:t>
      </w:r>
      <w:r w:rsidR="00943D0F">
        <w:rPr>
          <w:rFonts w:ascii="Segoe UI Symbol" w:hAnsi="Segoe UI Symbol" w:cs="Segoe UI Symbol" w:hint="eastAsia"/>
        </w:rPr>
        <w:t>となり，イオン化するのは</w:t>
      </w:r>
      <w:r w:rsidR="00943D0F">
        <w:rPr>
          <w:rFonts w:ascii="Segoe UI Symbol" w:hAnsi="Segoe UI Symbol" w:cs="Segoe UI Symbol" w:hint="eastAsia"/>
        </w:rPr>
        <w:t>11</w:t>
      </w:r>
      <w:r w:rsidR="00943D0F">
        <w:rPr>
          <w:rFonts w:ascii="Segoe UI Symbol" w:hAnsi="Segoe UI Symbol" w:cs="Segoe UI Symbol" w:hint="eastAsia"/>
        </w:rPr>
        <w:t>次以上の高次高調波に相当するエネルギーを受け取ったアルゴンだけということがわかる</w:t>
      </w:r>
      <w:r w:rsidR="00943D0F">
        <w:rPr>
          <w:rFonts w:ascii="Segoe UI Symbol" w:hAnsi="Segoe UI Symbol" w:cs="Segoe UI Symbol" w:hint="eastAsia"/>
        </w:rPr>
        <w:t>.</w:t>
      </w:r>
      <w:r w:rsidR="00FA4008">
        <w:rPr>
          <w:rFonts w:ascii="Segoe UI Symbol" w:hAnsi="Segoe UI Symbol" w:cs="Segoe UI Symbol"/>
        </w:rPr>
        <w:t xml:space="preserve"> </w:t>
      </w:r>
      <w:r w:rsidR="00FA4008">
        <w:rPr>
          <w:rFonts w:ascii="Segoe UI Symbol" w:hAnsi="Segoe UI Symbol" w:cs="Segoe UI Symbol"/>
        </w:rPr>
        <w:t>よって</w:t>
      </w:r>
      <w:r w:rsidR="00FA4008">
        <w:rPr>
          <w:rFonts w:ascii="Segoe UI Symbol" w:hAnsi="Segoe UI Symbol" w:cs="Segoe UI Symbol" w:hint="eastAsia"/>
        </w:rPr>
        <w:t>，</w:t>
      </w:r>
      <w:r w:rsidR="00FA4008">
        <w:rPr>
          <w:rFonts w:ascii="Segoe UI Symbol" w:hAnsi="Segoe UI Symbol" w:cs="Segoe UI Symbol"/>
        </w:rPr>
        <w:t>図</w:t>
      </w:r>
      <w:r w:rsidR="00ED4ACC">
        <w:rPr>
          <w:rFonts w:ascii="Segoe UI Symbol" w:hAnsi="Segoe UI Symbol" w:cs="Segoe UI Symbol" w:hint="eastAsia"/>
        </w:rPr>
        <w:t>3.5</w:t>
      </w:r>
      <w:r w:rsidR="00ED4ACC">
        <w:rPr>
          <w:rFonts w:ascii="Segoe UI Symbol" w:hAnsi="Segoe UI Symbol" w:cs="Segoe UI Symbol" w:hint="eastAsia"/>
        </w:rPr>
        <w:t>の</w:t>
      </w:r>
      <w:r w:rsidR="001379FA">
        <w:rPr>
          <w:rFonts w:ascii="Segoe UI Symbol" w:hAnsi="Segoe UI Symbol" w:cs="Segoe UI Symbol" w:hint="eastAsia"/>
        </w:rPr>
        <w:t>輪は，</w:t>
      </w:r>
      <w:r w:rsidR="007F22F6">
        <w:rPr>
          <w:rFonts w:ascii="Segoe UI Symbol" w:hAnsi="Segoe UI Symbol" w:cs="Segoe UI Symbol" w:hint="eastAsia"/>
        </w:rPr>
        <w:t>最も内側が</w:t>
      </w:r>
      <w:r w:rsidR="001379FA">
        <w:rPr>
          <w:rFonts w:ascii="Segoe UI Symbol" w:hAnsi="Segoe UI Symbol" w:cs="Segoe UI Symbol" w:hint="eastAsia"/>
        </w:rPr>
        <w:t>11</w:t>
      </w:r>
      <w:r w:rsidR="001379FA">
        <w:rPr>
          <w:rFonts w:ascii="Segoe UI Symbol" w:hAnsi="Segoe UI Symbol" w:cs="Segoe UI Symbol" w:hint="eastAsia"/>
        </w:rPr>
        <w:t>次高調波に相当するエネルギー，</w:t>
      </w:r>
      <w:r w:rsidR="007F22F6">
        <w:rPr>
          <w:rFonts w:ascii="Segoe UI Symbol" w:hAnsi="Segoe UI Symbol" w:cs="Segoe UI Symbol" w:hint="eastAsia"/>
        </w:rPr>
        <w:t>内側から</w:t>
      </w:r>
      <w:r w:rsidR="007F22F6">
        <w:rPr>
          <w:rFonts w:ascii="Segoe UI Symbol" w:hAnsi="Segoe UI Symbol" w:cs="Segoe UI Symbol" w:hint="eastAsia"/>
        </w:rPr>
        <w:t>2</w:t>
      </w:r>
      <w:r w:rsidR="007F22F6">
        <w:rPr>
          <w:rFonts w:ascii="Segoe UI Symbol" w:hAnsi="Segoe UI Symbol" w:cs="Segoe UI Symbol" w:hint="eastAsia"/>
        </w:rPr>
        <w:t>つ目が</w:t>
      </w:r>
      <w:r w:rsidR="001379FA">
        <w:rPr>
          <w:rFonts w:ascii="Segoe UI Symbol" w:hAnsi="Segoe UI Symbol" w:cs="Segoe UI Symbol" w:hint="eastAsia"/>
        </w:rPr>
        <w:t>12</w:t>
      </w:r>
      <w:r w:rsidR="001379FA">
        <w:rPr>
          <w:rFonts w:ascii="Segoe UI Symbol" w:hAnsi="Segoe UI Symbol" w:cs="Segoe UI Symbol" w:hint="eastAsia"/>
        </w:rPr>
        <w:t>次高調波に相当するエネルギー，</w:t>
      </w:r>
      <w:r w:rsidR="007F22F6">
        <w:rPr>
          <w:rFonts w:ascii="Segoe UI Symbol" w:hAnsi="Segoe UI Symbol" w:cs="Segoe UI Symbol" w:hint="eastAsia"/>
        </w:rPr>
        <w:t>3</w:t>
      </w:r>
      <w:r w:rsidR="007F22F6">
        <w:rPr>
          <w:rFonts w:ascii="Segoe UI Symbol" w:hAnsi="Segoe UI Symbol" w:cs="Segoe UI Symbol" w:hint="eastAsia"/>
        </w:rPr>
        <w:t>つ目が</w:t>
      </w:r>
      <w:r w:rsidR="001379FA">
        <w:rPr>
          <w:rFonts w:ascii="Segoe UI Symbol" w:hAnsi="Segoe UI Symbol" w:cs="Segoe UI Symbol" w:hint="eastAsia"/>
        </w:rPr>
        <w:t>13</w:t>
      </w:r>
      <w:r w:rsidR="001379FA">
        <w:rPr>
          <w:rFonts w:ascii="Segoe UI Symbol" w:hAnsi="Segoe UI Symbol" w:cs="Segoe UI Symbol" w:hint="eastAsia"/>
        </w:rPr>
        <w:t>次高調波に相当する</w:t>
      </w:r>
      <w:r w:rsidR="007F22F6">
        <w:rPr>
          <w:rFonts w:ascii="Segoe UI Symbol" w:hAnsi="Segoe UI Symbol" w:cs="Segoe UI Symbol" w:hint="eastAsia"/>
        </w:rPr>
        <w:t>エ</w:t>
      </w:r>
      <w:r w:rsidR="001379FA">
        <w:rPr>
          <w:rFonts w:ascii="Segoe UI Symbol" w:hAnsi="Segoe UI Symbol" w:cs="Segoe UI Symbol" w:hint="eastAsia"/>
        </w:rPr>
        <w:t>ネルギー</w:t>
      </w:r>
      <w:r w:rsidR="007F22F6">
        <w:rPr>
          <w:rFonts w:ascii="Segoe UI Symbol" w:hAnsi="Segoe UI Symbol" w:cs="Segoe UI Symbol" w:hint="eastAsia"/>
        </w:rPr>
        <w:t>，</w:t>
      </w:r>
      <w:r w:rsidR="001379FA">
        <w:rPr>
          <w:rFonts w:ascii="Segoe UI Symbol" w:hAnsi="Segoe UI Symbol" w:cs="Segoe UI Symbol" w:hint="eastAsia"/>
        </w:rPr>
        <w:t>という風</w:t>
      </w:r>
      <w:r w:rsidR="00ED4ACC">
        <w:rPr>
          <w:rFonts w:ascii="Segoe UI Symbol" w:hAnsi="Segoe UI Symbol" w:cs="Segoe UI Symbol" w:hint="eastAsia"/>
        </w:rPr>
        <w:t>に対応</w:t>
      </w:r>
      <w:r w:rsidR="001379FA">
        <w:rPr>
          <w:rFonts w:ascii="Segoe UI Symbol" w:hAnsi="Segoe UI Symbol" w:cs="Segoe UI Symbol" w:hint="eastAsia"/>
        </w:rPr>
        <w:t>している</w:t>
      </w:r>
      <w:r w:rsidR="001379FA">
        <w:rPr>
          <w:rFonts w:ascii="Segoe UI Symbol" w:hAnsi="Segoe UI Symbol" w:cs="Segoe UI Symbol" w:hint="eastAsia"/>
        </w:rPr>
        <w:t xml:space="preserve">. </w:t>
      </w:r>
      <w:r w:rsidR="00F068C2">
        <w:rPr>
          <w:rFonts w:ascii="Segoe UI Symbol" w:hAnsi="Segoe UI Symbol" w:cs="Segoe UI Symbol"/>
        </w:rPr>
        <w:t>今</w:t>
      </w:r>
      <w:r w:rsidR="00F068C2">
        <w:rPr>
          <w:rFonts w:ascii="Segoe UI Symbol" w:hAnsi="Segoe UI Symbol" w:cs="Segoe UI Symbol" w:hint="eastAsia"/>
        </w:rPr>
        <w:t>，</w:t>
      </w:r>
      <w:r w:rsidR="00F068C2">
        <w:rPr>
          <w:rFonts w:ascii="Segoe UI Symbol" w:hAnsi="Segoe UI Symbol" w:cs="Segoe UI Symbol"/>
        </w:rPr>
        <w:t>図</w:t>
      </w:r>
      <w:r w:rsidR="00CB06B4">
        <w:rPr>
          <w:rFonts w:ascii="Segoe UI Symbol" w:hAnsi="Segoe UI Symbol" w:cs="Segoe UI Symbol"/>
        </w:rPr>
        <w:t>3.5</w:t>
      </w:r>
      <w:r w:rsidR="00F068C2">
        <w:rPr>
          <w:rFonts w:ascii="Segoe UI Symbol" w:hAnsi="Segoe UI Symbol" w:cs="Segoe UI Symbol"/>
        </w:rPr>
        <w:t>は</w:t>
      </w:r>
      <w:r w:rsidR="00F068C2">
        <w:rPr>
          <w:rFonts w:ascii="Segoe UI Symbol" w:hAnsi="Segoe UI Symbol" w:cs="Segoe UI Symbol" w:hint="eastAsia"/>
        </w:rPr>
        <w:t>平面座標であるが，この図を極座標として</w:t>
      </w:r>
      <w:r w:rsidR="005B1D2D">
        <w:rPr>
          <w:rFonts w:ascii="Segoe UI Symbol" w:hAnsi="Segoe UI Symbol" w:cs="Segoe UI Symbol" w:hint="eastAsia"/>
        </w:rPr>
        <w:t>捉え，中心からの距離</w:t>
      </w:r>
      <m:oMath>
        <m:r>
          <w:rPr>
            <w:rFonts w:ascii="Cambria Math" w:hAnsi="Cambria Math" w:cs="Segoe UI Symbol"/>
          </w:rPr>
          <m:t>r</m:t>
        </m:r>
      </m:oMath>
      <w:r w:rsidR="005B1D2D">
        <w:rPr>
          <w:rFonts w:ascii="Segoe UI Symbol" w:hAnsi="Segoe UI Symbol" w:cs="Segoe UI Symbol"/>
        </w:rPr>
        <w:t>と</w:t>
      </w:r>
      <w:r w:rsidR="00AC29B0">
        <w:rPr>
          <w:rFonts w:ascii="Segoe UI Symbol" w:hAnsi="Segoe UI Symbol" w:cs="Segoe UI Symbol"/>
        </w:rPr>
        <w:t>レーザーの</w:t>
      </w:r>
      <w:r w:rsidR="00394E86">
        <w:rPr>
          <w:rFonts w:ascii="Segoe UI Symbol" w:hAnsi="Segoe UI Symbol" w:cs="Segoe UI Symbol"/>
        </w:rPr>
        <w:t>偏光方向からの角度</w:t>
      </w:r>
      <m:oMath>
        <m:r>
          <w:rPr>
            <w:rFonts w:ascii="Cambria Math" w:hAnsi="Cambria Math" w:cs="Segoe UI Symbol"/>
          </w:rPr>
          <m:t>θ</m:t>
        </m:r>
      </m:oMath>
      <w:r w:rsidR="005B1D2D">
        <w:rPr>
          <w:rFonts w:ascii="Segoe UI Symbol" w:hAnsi="Segoe UI Symbol" w:cs="Segoe UI Symbol"/>
        </w:rPr>
        <w:t>で</w:t>
      </w:r>
      <w:r w:rsidR="00394E86">
        <w:rPr>
          <w:rFonts w:ascii="Segoe UI Symbol" w:hAnsi="Segoe UI Symbol" w:cs="Segoe UI Symbol"/>
        </w:rPr>
        <w:t>信号強度を表し</w:t>
      </w:r>
      <w:r w:rsidR="00957177">
        <w:rPr>
          <w:rFonts w:ascii="Segoe UI Symbol" w:hAnsi="Segoe UI Symbol" w:cs="Segoe UI Symbol" w:hint="eastAsia"/>
        </w:rPr>
        <w:t>，これを</w:t>
      </w:r>
      <m:oMath>
        <m:r>
          <w:rPr>
            <w:rFonts w:ascii="Cambria Math" w:hAnsi="Cambria Math" w:cs="Segoe UI Symbol"/>
          </w:rPr>
          <m:t>C(r,θ)</m:t>
        </m:r>
      </m:oMath>
      <w:r w:rsidR="00957177">
        <w:rPr>
          <w:rFonts w:ascii="Segoe UI Symbol" w:hAnsi="Segoe UI Symbol" w:cs="Segoe UI Symbol"/>
        </w:rPr>
        <w:t>とした</w:t>
      </w:r>
      <w:r w:rsidR="00957177">
        <w:rPr>
          <w:rFonts w:ascii="Segoe UI Symbol" w:hAnsi="Segoe UI Symbol" w:cs="Segoe UI Symbol" w:hint="eastAsia"/>
        </w:rPr>
        <w:t xml:space="preserve">. </w:t>
      </w:r>
      <w:r w:rsidR="005B1D2D">
        <w:rPr>
          <w:rFonts w:ascii="Segoe UI Symbol" w:hAnsi="Segoe UI Symbol" w:cs="Segoe UI Symbol" w:hint="eastAsia"/>
        </w:rPr>
        <w:t xml:space="preserve"> </w:t>
      </w:r>
      <w:r w:rsidR="007C3902">
        <w:rPr>
          <w:rFonts w:ascii="Segoe UI Symbol" w:hAnsi="Segoe UI Symbol" w:cs="Segoe UI Symbol" w:hint="eastAsia"/>
        </w:rPr>
        <w:t>（</w:t>
      </w:r>
      <m:oMath>
        <m:r>
          <w:rPr>
            <w:rFonts w:ascii="Cambria Math" w:hAnsi="Cambria Math" w:cs="Segoe UI Symbol"/>
          </w:rPr>
          <m:t>r,θ</m:t>
        </m:r>
      </m:oMath>
      <w:r w:rsidR="007C3902">
        <w:rPr>
          <w:rFonts w:ascii="Segoe UI Symbol" w:hAnsi="Segoe UI Symbol" w:cs="Segoe UI Symbol"/>
        </w:rPr>
        <w:t>ともに整数値であり</w:t>
      </w:r>
      <w:r w:rsidR="007C3902">
        <w:rPr>
          <w:rFonts w:ascii="Segoe UI Symbol" w:hAnsi="Segoe UI Symbol" w:cs="Segoe UI Symbol" w:hint="eastAsia"/>
        </w:rPr>
        <w:t>，</w:t>
      </w:r>
      <m:oMath>
        <m:r>
          <w:rPr>
            <w:rFonts w:ascii="Cambria Math" w:hAnsi="Cambria Math" w:cs="Segoe UI Symbol"/>
          </w:rPr>
          <m:t>r</m:t>
        </m:r>
      </m:oMath>
      <w:r w:rsidR="007C3902">
        <w:rPr>
          <w:rFonts w:ascii="Segoe UI Symbol" w:hAnsi="Segoe UI Symbol" w:cs="Segoe UI Symbol"/>
        </w:rPr>
        <w:t>の最大値はデータごとに調整し</w:t>
      </w:r>
      <w:r w:rsidR="007C3902">
        <w:rPr>
          <w:rFonts w:ascii="Segoe UI Symbol" w:hAnsi="Segoe UI Symbol" w:cs="Segoe UI Symbol" w:hint="eastAsia"/>
        </w:rPr>
        <w:t>，</w:t>
      </w:r>
      <w:r w:rsidR="007C3902">
        <w:rPr>
          <w:rFonts w:ascii="Segoe UI Symbol" w:hAnsi="Segoe UI Symbol" w:cs="Segoe UI Symbol" w:hint="eastAsia"/>
        </w:rPr>
        <w:t>0</w:t>
      </w:r>
      <w:r w:rsidR="007C3902">
        <w:rPr>
          <w:rFonts w:ascii="Segoe UI Symbol" w:hAnsi="Segoe UI Symbol" w:cs="Segoe UI Symbol" w:hint="eastAsia"/>
        </w:rPr>
        <w:t>°</w:t>
      </w:r>
      <m:oMath>
        <m:r>
          <m:rPr>
            <m:sty m:val="p"/>
          </m:rPr>
          <w:rPr>
            <w:rFonts w:ascii="Cambria Math" w:hAnsi="Cambria Math" w:cs="Segoe UI Symbol"/>
          </w:rPr>
          <m:t>≤</m:t>
        </m:r>
        <m:r>
          <w:rPr>
            <w:rFonts w:ascii="Cambria Math" w:hAnsi="Cambria Math" w:cs="Segoe UI Symbol" w:hint="eastAsia"/>
          </w:rPr>
          <m:t>θ</m:t>
        </m:r>
        <m:r>
          <w:rPr>
            <w:rFonts w:ascii="Cambria Math" w:hAnsi="Cambria Math" w:cs="Segoe UI Symbol"/>
          </w:rPr>
          <m:t>≤</m:t>
        </m:r>
      </m:oMath>
      <w:r w:rsidR="007C3902">
        <w:rPr>
          <w:rFonts w:ascii="Segoe UI Symbol" w:hAnsi="Segoe UI Symbol" w:cs="Segoe UI Symbol" w:hint="eastAsia"/>
        </w:rPr>
        <w:t xml:space="preserve"> 359</w:t>
      </w:r>
      <w:r w:rsidR="007C3902">
        <w:rPr>
          <w:rFonts w:ascii="Segoe UI Symbol" w:hAnsi="Segoe UI Symbol" w:cs="Segoe UI Symbol" w:hint="eastAsia"/>
        </w:rPr>
        <w:t>°とした</w:t>
      </w:r>
      <w:r w:rsidR="007C3902">
        <w:rPr>
          <w:rFonts w:ascii="Segoe UI Symbol" w:hAnsi="Segoe UI Symbol" w:cs="Segoe UI Symbol" w:hint="eastAsia"/>
        </w:rPr>
        <w:t xml:space="preserve">. </w:t>
      </w:r>
      <w:r w:rsidR="007C3902">
        <w:rPr>
          <w:rFonts w:ascii="Segoe UI Symbol" w:hAnsi="Segoe UI Symbol" w:cs="Segoe UI Symbol" w:hint="eastAsia"/>
        </w:rPr>
        <w:t>）</w:t>
      </w:r>
      <w:r w:rsidR="005B1D2D">
        <w:rPr>
          <w:rFonts w:ascii="Segoe UI Symbol" w:hAnsi="Segoe UI Symbol" w:cs="Segoe UI Symbol"/>
        </w:rPr>
        <w:t>このとき</w:t>
      </w:r>
      <w:r w:rsidR="005B1D2D">
        <w:rPr>
          <w:rFonts w:ascii="Segoe UI Symbol" w:hAnsi="Segoe UI Symbol" w:cs="Segoe UI Symbol" w:hint="eastAsia"/>
        </w:rPr>
        <w:t>，</w:t>
      </w:r>
      <w:r w:rsidR="0034798C">
        <w:rPr>
          <w:rFonts w:ascii="Segoe UI Symbol" w:hAnsi="Segoe UI Symbol" w:cs="Segoe UI Symbol" w:hint="eastAsia"/>
        </w:rPr>
        <w:t>同心円状になっている部分の円の中心の座標を目視で取り，</w:t>
      </w:r>
      <w:r w:rsidR="0034798C">
        <w:rPr>
          <w:rFonts w:ascii="Segoe UI Symbol" w:hAnsi="Segoe UI Symbol" w:cs="Segoe UI Symbol" w:hint="eastAsia"/>
        </w:rPr>
        <w:t>10</w:t>
      </w:r>
      <w:r w:rsidR="0034798C">
        <w:rPr>
          <w:rFonts w:ascii="Segoe UI Symbol" w:hAnsi="Segoe UI Symbol" w:cs="Segoe UI Symbol" w:hint="eastAsia"/>
        </w:rPr>
        <w:t>個分の平均の座標を曲座標平面の中心として採用した</w:t>
      </w:r>
      <w:r w:rsidR="0034798C">
        <w:rPr>
          <w:rFonts w:ascii="Segoe UI Symbol" w:hAnsi="Segoe UI Symbol" w:cs="Segoe UI Symbol" w:hint="eastAsia"/>
        </w:rPr>
        <w:t>.</w:t>
      </w:r>
      <w:r w:rsidR="00EC6345">
        <w:rPr>
          <w:rFonts w:ascii="Segoe UI Symbol" w:hAnsi="Segoe UI Symbol" w:cs="Segoe UI Symbol" w:hint="eastAsia"/>
        </w:rPr>
        <w:t>図</w:t>
      </w:r>
      <w:r w:rsidR="00246F1F">
        <w:rPr>
          <w:rFonts w:ascii="Segoe UI Symbol" w:hAnsi="Segoe UI Symbol" w:cs="Segoe UI Symbol" w:hint="eastAsia"/>
        </w:rPr>
        <w:t>3</w:t>
      </w:r>
      <w:r w:rsidR="00EC6345">
        <w:rPr>
          <w:rFonts w:ascii="Segoe UI Symbol" w:hAnsi="Segoe UI Symbol" w:cs="Segoe UI Symbol" w:hint="eastAsia"/>
        </w:rPr>
        <w:t>.1</w:t>
      </w:r>
      <w:r w:rsidR="00EC6345">
        <w:rPr>
          <w:rFonts w:ascii="Segoe UI Symbol" w:hAnsi="Segoe UI Symbol" w:cs="Segoe UI Symbol" w:hint="eastAsia"/>
        </w:rPr>
        <w:t>と同様に，</w:t>
      </w:r>
      <w:r w:rsidR="005978E1">
        <w:rPr>
          <w:rFonts w:ascii="Segoe UI Symbol" w:hAnsi="Segoe UI Symbol" w:cs="Segoe UI Symbol" w:hint="eastAsia"/>
        </w:rPr>
        <w:t>極座標上の光電子の信号強度</w:t>
      </w:r>
      <m:oMath>
        <m:r>
          <w:rPr>
            <w:rFonts w:ascii="Cambria Math" w:hAnsi="Cambria Math" w:cs="Segoe UI Symbol"/>
          </w:rPr>
          <m:t>C(r,θ)</m:t>
        </m:r>
      </m:oMath>
      <w:r w:rsidR="005978E1">
        <w:rPr>
          <w:rFonts w:ascii="Segoe UI Symbol" w:hAnsi="Segoe UI Symbol" w:cs="Segoe UI Symbol"/>
        </w:rPr>
        <w:t>をグレースケールで表したものを</w:t>
      </w:r>
      <w:r w:rsidR="005978E1">
        <w:rPr>
          <w:rFonts w:ascii="Segoe UI Symbol" w:hAnsi="Segoe UI Symbol" w:cs="Segoe UI Symbol" w:hint="eastAsia"/>
        </w:rPr>
        <w:t>，</w:t>
      </w:r>
      <w:r w:rsidR="005978E1">
        <w:rPr>
          <w:rFonts w:ascii="Segoe UI Symbol" w:hAnsi="Segoe UI Symbol" w:cs="Segoe UI Symbol"/>
        </w:rPr>
        <w:t>図</w:t>
      </w:r>
      <w:r w:rsidR="005978E1">
        <w:rPr>
          <w:rFonts w:ascii="Segoe UI Symbol" w:hAnsi="Segoe UI Symbol" w:cs="Segoe UI Symbol" w:hint="eastAsia"/>
        </w:rPr>
        <w:t>3.2</w:t>
      </w:r>
      <w:r w:rsidR="008F5546">
        <w:rPr>
          <w:rFonts w:ascii="Segoe UI Symbol" w:hAnsi="Segoe UI Symbol" w:cs="Segoe UI Symbol"/>
        </w:rPr>
        <w:t>に示す</w:t>
      </w:r>
      <w:r w:rsidR="008F5546">
        <w:rPr>
          <w:rFonts w:ascii="Segoe UI Symbol" w:hAnsi="Segoe UI Symbol" w:cs="Segoe UI Symbol" w:hint="eastAsia"/>
        </w:rPr>
        <w:t xml:space="preserve">. </w:t>
      </w:r>
      <w:r w:rsidR="00D7040B">
        <w:rPr>
          <w:rFonts w:ascii="Segoe UI Symbol" w:hAnsi="Segoe UI Symbol" w:cs="Segoe UI Symbol" w:hint="eastAsia"/>
        </w:rPr>
        <w:t>（</w:t>
      </w:r>
      <w:r w:rsidR="00AB218D">
        <w:rPr>
          <w:rFonts w:ascii="Segoe UI Symbol" w:hAnsi="Segoe UI Symbol" w:cs="Segoe UI Symbol" w:hint="eastAsia"/>
        </w:rPr>
        <w:t>なお，図</w:t>
      </w:r>
      <w:r w:rsidR="00987768">
        <w:rPr>
          <w:rFonts w:ascii="Segoe UI Symbol" w:hAnsi="Segoe UI Symbol" w:cs="Segoe UI Symbol" w:hint="eastAsia"/>
        </w:rPr>
        <w:t>3.2</w:t>
      </w:r>
      <w:r w:rsidR="00AB218D">
        <w:rPr>
          <w:rFonts w:ascii="Segoe UI Symbol" w:hAnsi="Segoe UI Symbol" w:cs="Segoe UI Symbol" w:hint="eastAsia"/>
        </w:rPr>
        <w:t>の外枠は赤線で囲ってあるが，これは視認性のために</w:t>
      </w:r>
      <w:r w:rsidR="00952C42">
        <w:rPr>
          <w:rFonts w:ascii="Segoe UI Symbol" w:hAnsi="Segoe UI Symbol" w:cs="Segoe UI Symbol" w:hint="eastAsia"/>
        </w:rPr>
        <w:t>後</w:t>
      </w:r>
      <w:r w:rsidR="0070437E">
        <w:rPr>
          <w:rFonts w:ascii="Segoe UI Symbol" w:hAnsi="Segoe UI Symbol" w:cs="Segoe UI Symbol" w:hint="eastAsia"/>
        </w:rPr>
        <w:t>から付け足したもので，データ</w:t>
      </w:r>
      <w:r w:rsidR="00B614AA">
        <w:rPr>
          <w:rFonts w:ascii="Segoe UI Symbol" w:hAnsi="Segoe UI Symbol" w:cs="Segoe UI Symbol" w:hint="eastAsia"/>
        </w:rPr>
        <w:t>としての</w:t>
      </w:r>
      <w:r w:rsidR="0070437E">
        <w:rPr>
          <w:rFonts w:ascii="Segoe UI Symbol" w:hAnsi="Segoe UI Symbol" w:cs="Segoe UI Symbol" w:hint="eastAsia"/>
        </w:rPr>
        <w:t>意味はない</w:t>
      </w:r>
      <w:r w:rsidR="0070437E">
        <w:rPr>
          <w:rFonts w:ascii="Segoe UI Symbol" w:hAnsi="Segoe UI Symbol" w:cs="Segoe UI Symbol" w:hint="eastAsia"/>
        </w:rPr>
        <w:t xml:space="preserve">. </w:t>
      </w:r>
      <w:r w:rsidR="00D7040B">
        <w:rPr>
          <w:rFonts w:ascii="Segoe UI Symbol" w:hAnsi="Segoe UI Symbol" w:cs="Segoe UI Symbol" w:hint="eastAsia"/>
        </w:rPr>
        <w:t>）</w:t>
      </w:r>
    </w:p>
    <w:p w14:paraId="0DB5207C" w14:textId="77777777" w:rsidR="00045CBD" w:rsidRDefault="00045CBD" w:rsidP="00045CBD">
      <w:pPr>
        <w:jc w:val="center"/>
        <w:rPr>
          <w:rFonts w:ascii="Segoe UI Symbol" w:hAnsi="Segoe UI Symbol" w:cs="Segoe UI Symbol"/>
        </w:rPr>
      </w:pPr>
    </w:p>
    <w:p w14:paraId="78ABEB97" w14:textId="5289FD10" w:rsidR="00045CBD" w:rsidRDefault="00045CBD" w:rsidP="00045CBD">
      <w:pPr>
        <w:jc w:val="center"/>
        <w:rPr>
          <w:rFonts w:ascii="Segoe UI Symbol" w:hAnsi="Segoe UI Symbol" w:cs="Segoe UI Symbol"/>
        </w:rPr>
      </w:pPr>
      <w:r w:rsidRPr="00045CBD">
        <w:rPr>
          <w:rFonts w:ascii="Segoe UI Symbol" w:hAnsi="Segoe UI Symbol" w:cs="Segoe UI Symbol"/>
          <w:noProof/>
        </w:rPr>
        <w:lastRenderedPageBreak/>
        <w:drawing>
          <wp:inline distT="0" distB="0" distL="0" distR="0" wp14:anchorId="74DF2E79" wp14:editId="1FE941B2">
            <wp:extent cx="2952750" cy="4295775"/>
            <wp:effectExtent l="0" t="0" r="0" b="0"/>
            <wp:docPr id="13" name="図 13" descr="C:\Users\kk515go\source\repos\図\VMI図(r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k515go\source\repos\図\VMI図(rθ).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2750" cy="4295775"/>
                    </a:xfrm>
                    <a:prstGeom prst="rect">
                      <a:avLst/>
                    </a:prstGeom>
                    <a:noFill/>
                    <a:ln>
                      <a:noFill/>
                    </a:ln>
                  </pic:spPr>
                </pic:pic>
              </a:graphicData>
            </a:graphic>
          </wp:inline>
        </w:drawing>
      </w:r>
    </w:p>
    <w:p w14:paraId="12BE3FE2" w14:textId="3A5E4511" w:rsidR="00045CBD" w:rsidRPr="008F5546" w:rsidRDefault="00045CBD" w:rsidP="00045CBD">
      <w:pPr>
        <w:jc w:val="center"/>
        <w:rPr>
          <w:ins w:id="2" w:author="NH17A" w:date="2021-01-09T18:43:00Z"/>
          <w:rFonts w:ascii="Segoe UI Symbol" w:hAnsi="Segoe UI Symbol" w:cs="Segoe UI Symbol"/>
        </w:rPr>
      </w:pPr>
      <w:r>
        <w:rPr>
          <w:rFonts w:ascii="Segoe UI Symbol" w:hAnsi="Segoe UI Symbol" w:cs="Segoe UI Symbol"/>
        </w:rPr>
        <w:t>図</w:t>
      </w:r>
      <w:r w:rsidR="00D951A6">
        <w:rPr>
          <w:rFonts w:ascii="Segoe UI Symbol" w:hAnsi="Segoe UI Symbol" w:cs="Segoe UI Symbol" w:hint="eastAsia"/>
        </w:rPr>
        <w:t>3.6</w:t>
      </w:r>
      <w:r>
        <w:rPr>
          <w:rFonts w:ascii="Segoe UI Symbol" w:hAnsi="Segoe UI Symbol" w:cs="Segoe UI Symbol" w:hint="eastAsia"/>
        </w:rPr>
        <w:t xml:space="preserve"> </w:t>
      </w:r>
      <w:r w:rsidR="00FD50F0">
        <w:rPr>
          <w:rFonts w:ascii="Segoe UI Symbol" w:hAnsi="Segoe UI Symbol" w:cs="Segoe UI Symbol" w:hint="eastAsia"/>
        </w:rPr>
        <w:t>極座標で表した</w:t>
      </w:r>
      <w:r>
        <w:rPr>
          <w:rFonts w:ascii="Segoe UI Symbol" w:hAnsi="Segoe UI Symbol" w:cs="Segoe UI Symbol" w:hint="eastAsia"/>
        </w:rPr>
        <w:t>Velocity Map Imaging</w:t>
      </w:r>
      <w:r>
        <w:rPr>
          <w:rFonts w:ascii="Segoe UI Symbol" w:hAnsi="Segoe UI Symbol" w:cs="Segoe UI Symbol" w:hint="eastAsia"/>
        </w:rPr>
        <w:t>図</w:t>
      </w:r>
      <w:r w:rsidR="00DA67D2">
        <w:rPr>
          <w:rFonts w:ascii="Segoe UI Symbol" w:hAnsi="Segoe UI Symbol" w:cs="Segoe UI Symbol" w:hint="eastAsia"/>
        </w:rPr>
        <w:t>（測定</w:t>
      </w:r>
      <w:r w:rsidR="00DA67D2">
        <w:rPr>
          <w:rFonts w:ascii="Segoe UI Symbol" w:hAnsi="Segoe UI Symbol" w:cs="Segoe UI Symbol" w:hint="eastAsia"/>
        </w:rPr>
        <w:t>1</w:t>
      </w:r>
      <w:r w:rsidR="00DA67D2">
        <w:rPr>
          <w:rFonts w:ascii="Segoe UI Symbol" w:hAnsi="Segoe UI Symbol" w:cs="Segoe UI Symbol" w:hint="eastAsia"/>
        </w:rPr>
        <w:t>の</w:t>
      </w:r>
      <w:r w:rsidR="00DA67D2">
        <w:rPr>
          <w:rFonts w:ascii="Segoe UI Symbol" w:hAnsi="Segoe UI Symbol" w:cs="Segoe UI Symbol" w:hint="eastAsia"/>
        </w:rPr>
        <w:t>D1</w:t>
      </w:r>
      <w:r w:rsidR="00DA67D2">
        <w:rPr>
          <w:rFonts w:ascii="Segoe UI Symbol" w:hAnsi="Segoe UI Symbol" w:cs="Segoe UI Symbol" w:hint="eastAsia"/>
        </w:rPr>
        <w:t>）</w:t>
      </w:r>
    </w:p>
    <w:p w14:paraId="42420B4E" w14:textId="77777777" w:rsidR="005C63FE" w:rsidRDefault="005C63FE" w:rsidP="00442DFC">
      <w:pPr>
        <w:rPr>
          <w:rFonts w:ascii="Segoe UI Symbol" w:hAnsi="Segoe UI Symbol" w:cs="Segoe UI Symbol"/>
          <w:strike/>
        </w:rPr>
      </w:pPr>
    </w:p>
    <w:p w14:paraId="69A117C0" w14:textId="14EE5B29" w:rsidR="00AB218D" w:rsidRDefault="00AB218D" w:rsidP="00442DFC">
      <w:pPr>
        <w:rPr>
          <w:rFonts w:ascii="Segoe UI Symbol" w:hAnsi="Segoe UI Symbol" w:cs="Segoe UI Symbol"/>
        </w:rPr>
      </w:pPr>
      <w:r>
        <w:rPr>
          <w:rFonts w:ascii="Segoe UI Symbol" w:hAnsi="Segoe UI Symbol" w:cs="Segoe UI Symbol"/>
        </w:rPr>
        <w:t>図</w:t>
      </w:r>
      <w:r w:rsidR="00D951A6">
        <w:rPr>
          <w:rFonts w:ascii="Segoe UI Symbol" w:hAnsi="Segoe UI Symbol" w:cs="Segoe UI Symbol" w:hint="eastAsia"/>
        </w:rPr>
        <w:t>3.6</w:t>
      </w:r>
      <w:r>
        <w:rPr>
          <w:rFonts w:ascii="Segoe UI Symbol" w:hAnsi="Segoe UI Symbol" w:cs="Segoe UI Symbol" w:hint="eastAsia"/>
        </w:rPr>
        <w:t>を見ると，</w:t>
      </w:r>
      <w:r w:rsidR="005B1C93">
        <w:rPr>
          <w:rFonts w:ascii="Segoe UI Symbol" w:hAnsi="Segoe UI Symbol" w:cs="Segoe UI Symbol" w:hint="eastAsia"/>
        </w:rPr>
        <w:t>高次高調波によって生じた信号強度の縞模様が</w:t>
      </w:r>
      <w:r w:rsidR="00D1123A">
        <w:rPr>
          <w:rFonts w:ascii="Segoe UI Symbol" w:hAnsi="Segoe UI Symbol" w:cs="Segoe UI Symbol" w:hint="eastAsia"/>
        </w:rPr>
        <w:t>確認できる</w:t>
      </w:r>
      <w:r w:rsidR="00D1123A">
        <w:rPr>
          <w:rFonts w:ascii="Segoe UI Symbol" w:hAnsi="Segoe UI Symbol" w:cs="Segoe UI Symbol" w:hint="eastAsia"/>
        </w:rPr>
        <w:t xml:space="preserve">. </w:t>
      </w:r>
      <w:r w:rsidR="00070E55">
        <w:rPr>
          <w:rFonts w:ascii="Segoe UI Symbol" w:hAnsi="Segoe UI Symbol" w:cs="Segoe UI Symbol" w:hint="eastAsia"/>
        </w:rPr>
        <w:t>また，</w:t>
      </w:r>
      <m:oMath>
        <m:r>
          <m:rPr>
            <m:sty m:val="p"/>
          </m:rPr>
          <w:rPr>
            <w:rFonts w:ascii="Cambria Math" w:hAnsi="Cambria Math" w:cs="Segoe UI Symbol" w:hint="eastAsia"/>
          </w:rPr>
          <m:t>θ</m:t>
        </m:r>
      </m:oMath>
      <w:r w:rsidR="00070E55">
        <w:rPr>
          <w:rFonts w:ascii="Segoe UI Symbol" w:hAnsi="Segoe UI Symbol" w:cs="Segoe UI Symbol" w:hint="eastAsia"/>
        </w:rPr>
        <w:t>方向にも信号強度に偏りがあり，</w:t>
      </w:r>
      <m:oMath>
        <m:r>
          <w:rPr>
            <w:rFonts w:ascii="Cambria Math" w:hAnsi="Cambria Math" w:cs="Segoe UI Symbol" w:hint="eastAsia"/>
          </w:rPr>
          <m:t>θ</m:t>
        </m:r>
        <m:r>
          <w:rPr>
            <w:rFonts w:ascii="Cambria Math" w:hAnsi="Cambria Math" w:cs="Segoe UI Symbol"/>
          </w:rPr>
          <m:t>=0°,180°</m:t>
        </m:r>
      </m:oMath>
      <w:r w:rsidR="00531D1B">
        <w:rPr>
          <w:rFonts w:ascii="Segoe UI Symbol" w:hAnsi="Segoe UI Symbol" w:cs="Segoe UI Symbol" w:hint="eastAsia"/>
        </w:rPr>
        <w:t>付近の信号強度が強く，</w:t>
      </w:r>
      <m:oMath>
        <m:r>
          <w:rPr>
            <w:rFonts w:ascii="Cambria Math" w:hAnsi="Cambria Math" w:cs="Segoe UI Symbol" w:hint="eastAsia"/>
          </w:rPr>
          <m:t>θ</m:t>
        </m:r>
        <m:r>
          <w:rPr>
            <w:rFonts w:ascii="Cambria Math" w:hAnsi="Cambria Math" w:cs="Segoe UI Symbol"/>
          </w:rPr>
          <m:t>=90°</m:t>
        </m:r>
        <m:r>
          <w:rPr>
            <w:rFonts w:ascii="Cambria Math" w:hAnsi="Cambria Math" w:cs="Segoe UI Symbol"/>
          </w:rPr>
          <m:t>、</m:t>
        </m:r>
        <m:r>
          <w:rPr>
            <w:rFonts w:ascii="Cambria Math" w:hAnsi="Cambria Math" w:cs="Segoe UI Symbol"/>
          </w:rPr>
          <m:t>270°</m:t>
        </m:r>
      </m:oMath>
      <w:r w:rsidR="00531D1B">
        <w:rPr>
          <w:rFonts w:ascii="Segoe UI Symbol" w:hAnsi="Segoe UI Symbol" w:cs="Segoe UI Symbol"/>
        </w:rPr>
        <w:t>付近の信号強度が弱くなっている</w:t>
      </w:r>
      <w:r w:rsidR="00531D1B">
        <w:rPr>
          <w:rFonts w:ascii="Segoe UI Symbol" w:hAnsi="Segoe UI Symbol" w:cs="Segoe UI Symbol" w:hint="eastAsia"/>
        </w:rPr>
        <w:t xml:space="preserve">. </w:t>
      </w:r>
      <w:r w:rsidR="00D120B7">
        <w:rPr>
          <w:rFonts w:ascii="Segoe UI Symbol" w:hAnsi="Segoe UI Symbol" w:cs="Segoe UI Symbol" w:hint="eastAsia"/>
        </w:rPr>
        <w:t>次に，各</w:t>
      </w:r>
      <w:r w:rsidR="00D120B7">
        <w:rPr>
          <w:rFonts w:ascii="Segoe UI Symbol" w:hAnsi="Segoe UI Symbol" w:cs="Segoe UI Symbol" w:hint="eastAsia"/>
        </w:rPr>
        <w:t>VMI</w:t>
      </w:r>
      <w:r w:rsidR="00D120B7">
        <w:rPr>
          <w:rFonts w:ascii="Segoe UI Symbol" w:hAnsi="Segoe UI Symbol" w:cs="Segoe UI Symbol" w:hint="eastAsia"/>
        </w:rPr>
        <w:t>図について，</w:t>
      </w:r>
      <w:r w:rsidR="00EC3B7C">
        <w:rPr>
          <w:rFonts w:ascii="Segoe UI Symbol" w:hAnsi="Segoe UI Symbol" w:cs="Segoe UI Symbol" w:hint="eastAsia"/>
        </w:rPr>
        <w:t>各次の</w:t>
      </w:r>
      <w:r w:rsidR="00EC3B7C">
        <w:rPr>
          <w:rFonts w:ascii="Segoe UI Symbol" w:hAnsi="Segoe UI Symbol" w:cs="Segoe UI Symbol"/>
        </w:rPr>
        <w:t>高次高調波</w:t>
      </w:r>
      <w:r w:rsidR="00082D7E">
        <w:rPr>
          <w:rFonts w:ascii="Segoe UI Symbol" w:hAnsi="Segoe UI Symbol" w:cs="Segoe UI Symbol" w:hint="eastAsia"/>
        </w:rPr>
        <w:t>の信号強度</w:t>
      </w:r>
      <w:r w:rsidR="00EC3B7C">
        <w:rPr>
          <w:rFonts w:ascii="Segoe UI Symbol" w:hAnsi="Segoe UI Symbol" w:cs="Segoe UI Symbol" w:hint="eastAsia"/>
        </w:rPr>
        <w:t>を比較しやすくするために，</w:t>
      </w:r>
      <w:r w:rsidR="00D120B7">
        <w:rPr>
          <w:rFonts w:ascii="Segoe UI Symbol" w:hAnsi="Segoe UI Symbol" w:cs="Segoe UI Symbol" w:hint="eastAsia"/>
        </w:rPr>
        <w:t>ある方向へのデータの積算を行った</w:t>
      </w:r>
      <w:r w:rsidR="00D120B7">
        <w:rPr>
          <w:rFonts w:ascii="Segoe UI Symbol" w:hAnsi="Segoe UI Symbol" w:cs="Segoe UI Symbol" w:hint="eastAsia"/>
        </w:rPr>
        <w:t xml:space="preserve">. </w:t>
      </w:r>
      <w:r w:rsidR="00D120B7">
        <w:rPr>
          <w:rFonts w:ascii="Segoe UI Symbol" w:hAnsi="Segoe UI Symbol" w:cs="Segoe UI Symbol" w:hint="eastAsia"/>
        </w:rPr>
        <w:t>図</w:t>
      </w:r>
      <w:r w:rsidR="00D951A6">
        <w:rPr>
          <w:rFonts w:ascii="Segoe UI Symbol" w:hAnsi="Segoe UI Symbol" w:cs="Segoe UI Symbol" w:hint="eastAsia"/>
        </w:rPr>
        <w:t>3.7</w:t>
      </w:r>
      <w:r w:rsidR="00D120B7">
        <w:rPr>
          <w:rFonts w:ascii="Segoe UI Symbol" w:hAnsi="Segoe UI Symbol" w:cs="Segoe UI Symbol" w:hint="eastAsia"/>
        </w:rPr>
        <w:t>を用いて，</w:t>
      </w:r>
      <m:oMath>
        <m:r>
          <w:rPr>
            <w:rFonts w:ascii="Cambria Math" w:hAnsi="Cambria Math" w:cs="Segoe UI Symbol"/>
          </w:rPr>
          <m:t>x,y</m:t>
        </m:r>
      </m:oMath>
      <w:r w:rsidR="005E7B38">
        <w:rPr>
          <w:rFonts w:ascii="Segoe UI Symbol" w:hAnsi="Segoe UI Symbol" w:cs="Segoe UI Symbol" w:hint="eastAsia"/>
        </w:rPr>
        <w:t>方向の</w:t>
      </w:r>
      <w:r w:rsidR="00D120B7">
        <w:rPr>
          <w:rFonts w:ascii="Segoe UI Symbol" w:hAnsi="Segoe UI Symbol" w:cs="Segoe UI Symbol" w:hint="eastAsia"/>
        </w:rPr>
        <w:t>積算について説明する</w:t>
      </w:r>
      <w:r w:rsidR="00D120B7">
        <w:rPr>
          <w:rFonts w:ascii="Segoe UI Symbol" w:hAnsi="Segoe UI Symbol" w:cs="Segoe UI Symbol" w:hint="eastAsia"/>
        </w:rPr>
        <w:t xml:space="preserve">. </w:t>
      </w:r>
    </w:p>
    <w:p w14:paraId="22B7CD42" w14:textId="77777777" w:rsidR="00E238CF" w:rsidRPr="00D120B7" w:rsidRDefault="00E238CF" w:rsidP="00442DFC">
      <w:pPr>
        <w:rPr>
          <w:rFonts w:ascii="Segoe UI Symbol" w:hAnsi="Segoe UI Symbol" w:cs="Segoe UI Symbol"/>
        </w:rPr>
      </w:pPr>
    </w:p>
    <w:p w14:paraId="47BF5A22" w14:textId="167001EE" w:rsidR="000E1736" w:rsidRDefault="00E81D70" w:rsidP="00D57E9D">
      <w:pPr>
        <w:jc w:val="center"/>
      </w:pPr>
      <w:r w:rsidRPr="00E81D70">
        <w:rPr>
          <w:noProof/>
        </w:rPr>
        <w:lastRenderedPageBreak/>
        <w:drawing>
          <wp:inline distT="0" distB="0" distL="0" distR="0" wp14:anchorId="7AE1F160" wp14:editId="345C2D1C">
            <wp:extent cx="5400040" cy="5906235"/>
            <wp:effectExtent l="0" t="0" r="0" b="0"/>
            <wp:docPr id="14" name="図 14" descr="C:\Users\kk515go\source\repos\図\xy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k515go\source\repos\図\xy方向の積算.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5906235"/>
                    </a:xfrm>
                    <a:prstGeom prst="rect">
                      <a:avLst/>
                    </a:prstGeom>
                    <a:noFill/>
                    <a:ln>
                      <a:noFill/>
                    </a:ln>
                  </pic:spPr>
                </pic:pic>
              </a:graphicData>
            </a:graphic>
          </wp:inline>
        </w:drawing>
      </w:r>
    </w:p>
    <w:p w14:paraId="763EE8B7" w14:textId="0B800BDE" w:rsidR="00D57E9D" w:rsidRDefault="00D57E9D" w:rsidP="00D57E9D">
      <w:pPr>
        <w:jc w:val="center"/>
      </w:pPr>
      <w:r>
        <w:t>図</w:t>
      </w:r>
      <w:r>
        <w:rPr>
          <w:rFonts w:hint="eastAsia"/>
        </w:rPr>
        <w:t>3</w:t>
      </w:r>
      <w:r w:rsidR="00D951A6">
        <w:t>.7</w:t>
      </w:r>
      <w:r>
        <w:t xml:space="preserve"> </w:t>
      </w:r>
      <m:oMath>
        <m:r>
          <w:rPr>
            <w:rFonts w:ascii="Cambria Math" w:hAnsi="Cambria Math"/>
          </w:rPr>
          <m:t>x,y</m:t>
        </m:r>
      </m:oMath>
      <w:r>
        <w:t>方向の積算</w:t>
      </w:r>
    </w:p>
    <w:p w14:paraId="7AB42BD9" w14:textId="0A3D08BF" w:rsidR="00135CB6" w:rsidRDefault="00E406D2" w:rsidP="00D57E9D">
      <w:r>
        <w:rPr>
          <w:rFonts w:hint="eastAsia"/>
        </w:rPr>
        <w:t>まず，</w:t>
      </w:r>
      <m:oMath>
        <m:r>
          <w:rPr>
            <w:rFonts w:ascii="Cambria Math" w:hAnsi="Cambria Math"/>
          </w:rPr>
          <m:t>x</m:t>
        </m:r>
      </m:oMath>
      <w:r>
        <w:t>方向の積算について説明する</w:t>
      </w:r>
      <w:r>
        <w:rPr>
          <w:rFonts w:hint="eastAsia"/>
        </w:rPr>
        <w:t xml:space="preserve">. </w:t>
      </w:r>
      <m:oMath>
        <m:r>
          <w:rPr>
            <w:rFonts w:ascii="Cambria Math" w:hAnsi="Cambria Math"/>
          </w:rPr>
          <m:t>x</m:t>
        </m:r>
      </m:oMath>
      <w:r w:rsidR="00B96580">
        <w:t>方向の積算では</w:t>
      </w:r>
      <w:r w:rsidR="00B96580">
        <w:rPr>
          <w:rFonts w:hint="eastAsia"/>
        </w:rPr>
        <w:t>，</w:t>
      </w:r>
      <w:r w:rsidR="008C5A1D">
        <w:rPr>
          <w:rFonts w:hint="eastAsia"/>
        </w:rPr>
        <w:t>中心付近のデータ（図</w:t>
      </w:r>
      <w:r w:rsidR="00F244D6">
        <w:rPr>
          <w:rFonts w:hint="eastAsia"/>
        </w:rPr>
        <w:t>3.7</w:t>
      </w:r>
      <w:r w:rsidR="008C5A1D">
        <w:rPr>
          <w:rFonts w:hint="eastAsia"/>
        </w:rPr>
        <w:t>中の赤枠の範囲内）に着目し，</w:t>
      </w:r>
      <w:r w:rsidR="00364ED9">
        <w:rPr>
          <w:rFonts w:hint="eastAsia"/>
        </w:rPr>
        <w:t>「</w:t>
      </w:r>
      <m:oMath>
        <m:r>
          <w:rPr>
            <w:rFonts w:ascii="Cambria Math" w:hAnsi="Cambria Math"/>
          </w:rPr>
          <m:t>y</m:t>
        </m:r>
      </m:oMath>
      <w:r w:rsidR="00D40A69">
        <w:t>座標</w:t>
      </w:r>
      <w:r w:rsidR="00364ED9">
        <w:t>をある値</w:t>
      </w:r>
      <m:oMath>
        <m:r>
          <w:rPr>
            <w:rFonts w:ascii="Cambria Math" w:hAnsi="Cambria Math"/>
          </w:rPr>
          <m:t>Y</m:t>
        </m:r>
      </m:oMath>
      <w:r w:rsidR="00364ED9">
        <w:t>に固定し</w:t>
      </w:r>
      <w:r w:rsidR="00364ED9">
        <w:rPr>
          <w:rFonts w:hint="eastAsia"/>
        </w:rPr>
        <w:t>，中心の</w:t>
      </w:r>
      <m:oMath>
        <m:r>
          <w:rPr>
            <w:rFonts w:ascii="Cambria Math" w:hAnsi="Cambria Math"/>
          </w:rPr>
          <m:t>x</m:t>
        </m:r>
      </m:oMath>
      <w:r w:rsidR="00364ED9">
        <w:rPr>
          <w:rFonts w:hint="eastAsia"/>
        </w:rPr>
        <w:t>座標</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5A5B83">
        <w:rPr>
          <w:rFonts w:hint="eastAsia"/>
        </w:rPr>
        <w:t>としたとき，</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±5,</m:t>
        </m:r>
        <m:r>
          <w:rPr>
            <w:rFonts w:ascii="Cambria Math" w:hAnsi="Cambria Math"/>
          </w:rPr>
          <m:t>Y</m:t>
        </m:r>
        <m:r>
          <m:rPr>
            <m:sty m:val="p"/>
          </m:rPr>
          <w:rPr>
            <w:rFonts w:ascii="Cambria Math" w:hAnsi="Cambria Math"/>
          </w:rPr>
          <m:t>)</m:t>
        </m:r>
      </m:oMath>
      <w:r w:rsidR="00B900F6">
        <w:t>を満たす</w:t>
      </w:r>
      <w:r w:rsidR="00364ED9">
        <w:t>データを合計する」という処理を</w:t>
      </w:r>
      <w:r w:rsidR="00CB3CA8">
        <w:t>行った</w:t>
      </w:r>
      <w:r w:rsidR="00364ED9">
        <w:rPr>
          <w:rFonts w:hint="eastAsia"/>
        </w:rPr>
        <w:t xml:space="preserve">. </w:t>
      </w:r>
      <w:r w:rsidR="00364ED9">
        <w:t>具体的には</w:t>
      </w:r>
      <w:r w:rsidR="00364ED9">
        <w:rPr>
          <w:rFonts w:hint="eastAsia"/>
        </w:rPr>
        <w:t>，</w:t>
      </w:r>
      <w:r w:rsidR="00252DE5">
        <w:t>例えば</w:t>
      </w:r>
      <m:oMath>
        <m:r>
          <w:rPr>
            <w:rFonts w:ascii="Cambria Math" w:hAnsi="Cambria Math"/>
          </w:rPr>
          <m:t>y</m:t>
        </m:r>
      </m:oMath>
      <w:r w:rsidR="00252DE5">
        <w:rPr>
          <w:rFonts w:hint="eastAsia"/>
        </w:rPr>
        <w:t>=100</w:t>
      </w:r>
      <w:r w:rsidR="005A5B83">
        <w:rPr>
          <w:rFonts w:hint="eastAsia"/>
        </w:rPr>
        <w:t>と固定し，</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=239</m:t>
        </m:r>
      </m:oMath>
      <w:r w:rsidR="005A5B83">
        <w:t>であるとき</w:t>
      </w:r>
      <w:r w:rsidR="005A5B83">
        <w:rPr>
          <w:rFonts w:hint="eastAsia"/>
        </w:rPr>
        <w:t>，</w:t>
      </w:r>
      <w:r w:rsidR="00CB3CA8">
        <w:rPr>
          <w:rFonts w:hint="eastAsia"/>
        </w:rPr>
        <w:t>(</w:t>
      </w:r>
      <w:r w:rsidR="00CB3CA8">
        <w:t>235,100)</w:t>
      </w:r>
      <w:r w:rsidR="00CB3CA8">
        <w:t>から</w:t>
      </w:r>
      <w:r w:rsidR="00CB3CA8">
        <w:rPr>
          <w:rFonts w:hint="eastAsia"/>
        </w:rPr>
        <w:t>(244,100)</w:t>
      </w:r>
      <w:r w:rsidR="00CB3CA8">
        <w:rPr>
          <w:rFonts w:hint="eastAsia"/>
        </w:rPr>
        <w:t>までの</w:t>
      </w:r>
      <w:r w:rsidR="00CB3CA8">
        <w:rPr>
          <w:rFonts w:hint="eastAsia"/>
        </w:rPr>
        <w:t>10</w:t>
      </w:r>
      <w:r w:rsidR="00CB3CA8">
        <w:rPr>
          <w:rFonts w:hint="eastAsia"/>
        </w:rPr>
        <w:t>個のデータを合計し，これを「</w:t>
      </w:r>
      <m:oMath>
        <m:r>
          <w:rPr>
            <w:rFonts w:ascii="Cambria Math" w:hAnsi="Cambria Math"/>
          </w:rPr>
          <m:t>y</m:t>
        </m:r>
      </m:oMath>
      <w:r w:rsidR="00CB3CA8">
        <w:rPr>
          <w:rFonts w:hint="eastAsia"/>
        </w:rPr>
        <w:t>=100</w:t>
      </w:r>
      <w:r w:rsidR="00CB3CA8">
        <w:rPr>
          <w:rFonts w:hint="eastAsia"/>
        </w:rPr>
        <w:t>における信号強度」とした</w:t>
      </w:r>
      <w:r w:rsidR="00CB3CA8">
        <w:rPr>
          <w:rFonts w:hint="eastAsia"/>
        </w:rPr>
        <w:t xml:space="preserve">. </w:t>
      </w:r>
      <w:r w:rsidR="00135CB6">
        <w:rPr>
          <w:rFonts w:hint="eastAsia"/>
        </w:rPr>
        <w:t>同じ操作をすべての</w:t>
      </w:r>
      <m:oMath>
        <m:r>
          <w:rPr>
            <w:rFonts w:ascii="Cambria Math" w:hAnsi="Cambria Math"/>
          </w:rPr>
          <m:t>y</m:t>
        </m:r>
      </m:oMath>
      <w:r w:rsidR="00135CB6">
        <w:t>について行い</w:t>
      </w:r>
      <w:r w:rsidR="00135CB6">
        <w:rPr>
          <w:rFonts w:hint="eastAsia"/>
        </w:rPr>
        <w:t>，中心付近における信号強度と</w:t>
      </w:r>
      <m:oMath>
        <m:r>
          <w:rPr>
            <w:rFonts w:ascii="Cambria Math" w:hAnsi="Cambria Math"/>
          </w:rPr>
          <m:t>y</m:t>
        </m:r>
      </m:oMath>
      <w:r w:rsidR="00CF7157">
        <w:t>座標</w:t>
      </w:r>
      <w:r w:rsidR="00135CB6">
        <w:t>の関係</w:t>
      </w:r>
      <m:oMath>
        <m:r>
          <w:rPr>
            <w:rFonts w:ascii="Cambria Math" w:hAnsi="Cambria Math"/>
          </w:rPr>
          <m:t>C(y)</m:t>
        </m:r>
      </m:oMath>
      <w:r w:rsidR="00135CB6">
        <w:rPr>
          <w:rFonts w:hint="eastAsia"/>
        </w:rPr>
        <w:t>を得た</w:t>
      </w:r>
      <w:r w:rsidR="00135CB6">
        <w:rPr>
          <w:rFonts w:hint="eastAsia"/>
        </w:rPr>
        <w:t xml:space="preserve">. </w:t>
      </w:r>
      <w:r w:rsidR="00641152">
        <w:rPr>
          <w:rFonts w:hint="eastAsia"/>
        </w:rPr>
        <w:t>さらにこの操作を</w:t>
      </w:r>
      <w:r w:rsidR="00641152">
        <w:rPr>
          <w:rFonts w:hint="eastAsia"/>
        </w:rPr>
        <w:t>200</w:t>
      </w:r>
      <w:r w:rsidR="00641152">
        <w:rPr>
          <w:rFonts w:hint="eastAsia"/>
        </w:rPr>
        <w:t>個のデータ</w:t>
      </w:r>
      <w:r w:rsidR="00641152">
        <w:rPr>
          <w:rFonts w:hint="eastAsia"/>
        </w:rPr>
        <w:t>D1</w:t>
      </w:r>
      <w:r w:rsidR="00641152">
        <w:rPr>
          <w:rFonts w:hint="eastAsia"/>
        </w:rPr>
        <w:t>から</w:t>
      </w:r>
      <w:r w:rsidR="00641152">
        <w:rPr>
          <w:rFonts w:hint="eastAsia"/>
        </w:rPr>
        <w:t>D200</w:t>
      </w:r>
      <w:r w:rsidR="00641152">
        <w:rPr>
          <w:rFonts w:hint="eastAsia"/>
        </w:rPr>
        <w:t>まで全てに対して行い，</w:t>
      </w:r>
      <w:r w:rsidR="00631B57">
        <w:rPr>
          <w:rFonts w:hint="eastAsia"/>
        </w:rPr>
        <w:t>それぞれの</w:t>
      </w:r>
      <m:oMath>
        <m:r>
          <w:rPr>
            <w:rFonts w:ascii="Cambria Math" w:hAnsi="Cambria Math"/>
          </w:rPr>
          <m:t>C(y)</m:t>
        </m:r>
      </m:oMath>
      <w:r w:rsidR="00631B57">
        <w:t>を</w:t>
      </w:r>
      <w:r w:rsidR="0067576B">
        <w:t>つなげ</w:t>
      </w:r>
      <w:r w:rsidR="008434F2">
        <w:rPr>
          <w:rFonts w:hint="eastAsia"/>
        </w:rPr>
        <w:t>，</w:t>
      </w:r>
      <w:r w:rsidR="0067576B">
        <w:t>グレースケールで表したもの</w:t>
      </w:r>
      <w:r w:rsidR="002F2585">
        <w:t>を</w:t>
      </w:r>
      <w:r w:rsidR="00631B57">
        <w:t>図</w:t>
      </w:r>
      <w:r w:rsidR="00F244D6">
        <w:rPr>
          <w:rFonts w:hint="eastAsia"/>
        </w:rPr>
        <w:t>3.8</w:t>
      </w:r>
      <w:r w:rsidR="00631B57">
        <w:rPr>
          <w:rFonts w:hint="eastAsia"/>
        </w:rPr>
        <w:t>に示す</w:t>
      </w:r>
      <w:r w:rsidR="00631B57">
        <w:rPr>
          <w:rFonts w:hint="eastAsia"/>
        </w:rPr>
        <w:t xml:space="preserve">. </w:t>
      </w:r>
    </w:p>
    <w:p w14:paraId="0EFFB45A" w14:textId="1782AA1A" w:rsidR="00C828E5" w:rsidRDefault="00C828E5" w:rsidP="00690EC0">
      <w:pPr>
        <w:jc w:val="center"/>
      </w:pPr>
      <w:r w:rsidRPr="00C828E5">
        <w:rPr>
          <w:noProof/>
        </w:rPr>
        <w:lastRenderedPageBreak/>
        <w:drawing>
          <wp:inline distT="0" distB="0" distL="0" distR="0" wp14:anchorId="4801D6CB" wp14:editId="6995451E">
            <wp:extent cx="2838069" cy="3950335"/>
            <wp:effectExtent l="0" t="0" r="0" b="0"/>
            <wp:docPr id="46" name="図 46" descr="C:\Users\kk515go\source\repos\図\x方向の積算結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k515go\source\repos\図\x方向の積算結合.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1273" cy="3968714"/>
                    </a:xfrm>
                    <a:prstGeom prst="rect">
                      <a:avLst/>
                    </a:prstGeom>
                    <a:noFill/>
                    <a:ln>
                      <a:noFill/>
                    </a:ln>
                  </pic:spPr>
                </pic:pic>
              </a:graphicData>
            </a:graphic>
          </wp:inline>
        </w:drawing>
      </w:r>
    </w:p>
    <w:p w14:paraId="0AC4645E" w14:textId="04EC91CF" w:rsidR="00C828E5" w:rsidRDefault="00C828E5" w:rsidP="00C828E5">
      <w:pPr>
        <w:jc w:val="center"/>
      </w:pPr>
      <w:r>
        <w:t>図</w:t>
      </w:r>
      <w:r w:rsidR="00F244D6">
        <w:rPr>
          <w:rFonts w:hint="eastAsia"/>
        </w:rPr>
        <w:t>3.8</w:t>
      </w:r>
      <w:r>
        <w:t xml:space="preserve"> </w:t>
      </w:r>
      <w:r>
        <w:t>各データにおける</w:t>
      </w:r>
      <m:oMath>
        <m:r>
          <w:rPr>
            <w:rFonts w:ascii="Cambria Math" w:hAnsi="Cambria Math"/>
          </w:rPr>
          <m:t>y</m:t>
        </m:r>
      </m:oMath>
      <w:r>
        <w:t>と信号強度の関係</w:t>
      </w:r>
    </w:p>
    <w:p w14:paraId="2CDB9960" w14:textId="77777777" w:rsidR="00E91BE1" w:rsidRDefault="00E91BE1" w:rsidP="00C828E5">
      <w:pPr>
        <w:jc w:val="center"/>
      </w:pPr>
    </w:p>
    <w:p w14:paraId="1FBE5EAB" w14:textId="2D42B714" w:rsidR="00FA0E13" w:rsidRDefault="00E91BE1" w:rsidP="00E91BE1">
      <w:r>
        <w:t>同様に</w:t>
      </w:r>
      <w:r>
        <w:rPr>
          <w:rFonts w:hint="eastAsia"/>
        </w:rPr>
        <w:t>，</w:t>
      </w:r>
      <m:oMath>
        <m:r>
          <w:rPr>
            <w:rFonts w:ascii="Cambria Math" w:hAnsi="Cambria Math"/>
          </w:rPr>
          <m:t>y</m:t>
        </m:r>
      </m:oMath>
      <w:r>
        <w:t>方向についても積算を行った</w:t>
      </w:r>
      <w:r>
        <w:rPr>
          <w:rFonts w:hint="eastAsia"/>
        </w:rPr>
        <w:t xml:space="preserve">. </w:t>
      </w:r>
      <w:r>
        <w:t>図</w:t>
      </w:r>
      <w:r w:rsidR="00F244D6">
        <w:rPr>
          <w:rFonts w:hint="eastAsia"/>
        </w:rPr>
        <w:t>3.7</w:t>
      </w:r>
      <w:r w:rsidR="00132A75">
        <w:rPr>
          <w:rFonts w:hint="eastAsia"/>
        </w:rPr>
        <w:t>中の青枠の範囲内に着目し，</w:t>
      </w:r>
      <w:r w:rsidR="001F3770">
        <w:rPr>
          <w:rFonts w:hint="eastAsia"/>
        </w:rPr>
        <w:t>「</w:t>
      </w:r>
      <m:oMath>
        <m:r>
          <w:rPr>
            <w:rFonts w:ascii="Cambria Math" w:hAnsi="Cambria Math"/>
          </w:rPr>
          <m:t>x</m:t>
        </m:r>
      </m:oMath>
      <w:r w:rsidR="001F3770">
        <w:t>をある値</w:t>
      </w:r>
      <m:oMath>
        <m:r>
          <w:rPr>
            <w:rFonts w:ascii="Cambria Math" w:hAnsi="Cambria Math"/>
          </w:rPr>
          <m:t>X</m:t>
        </m:r>
      </m:oMath>
      <w:r w:rsidR="001F3770">
        <w:t>に固定し</w:t>
      </w:r>
      <w:r w:rsidR="001F3770">
        <w:rPr>
          <w:rFonts w:hint="eastAsia"/>
        </w:rPr>
        <w:t>，中心の</w:t>
      </w:r>
      <m:oMath>
        <m:r>
          <w:rPr>
            <w:rFonts w:ascii="Cambria Math" w:hAnsi="Cambria Math"/>
          </w:rPr>
          <m:t>y</m:t>
        </m:r>
      </m:oMath>
      <w:r w:rsidR="001F3770">
        <w:rPr>
          <w:rFonts w:hint="eastAsia"/>
        </w:rPr>
        <w:t>座標</w:t>
      </w:r>
      <m:oMath>
        <m:sSub>
          <m:sSubPr>
            <m:ctrlPr>
              <w:rPr>
                <w:rFonts w:ascii="Cambria Math" w:hAnsi="Cambria Math"/>
                <w:i/>
              </w:rPr>
            </m:ctrlPr>
          </m:sSubPr>
          <m:e>
            <m:r>
              <w:rPr>
                <w:rFonts w:ascii="Cambria Math" w:hAnsi="Cambria Math"/>
              </w:rPr>
              <m:t>y</m:t>
            </m:r>
          </m:e>
          <m:sub>
            <m:r>
              <w:rPr>
                <w:rFonts w:ascii="Cambria Math" w:hAnsi="Cambria Math"/>
              </w:rPr>
              <m:t>c</m:t>
            </m:r>
          </m:sub>
        </m:sSub>
      </m:oMath>
      <w:r w:rsidR="001F3770">
        <w:rPr>
          <w:rFonts w:hint="eastAsia"/>
        </w:rPr>
        <w:t>としたとき，</w:t>
      </w:r>
      <m:oMath>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c</m:t>
            </m:r>
          </m:sub>
        </m:sSub>
        <m:r>
          <w:rPr>
            <w:rFonts w:ascii="Cambria Math" w:hAnsi="Cambria Math"/>
          </w:rPr>
          <m:t>±5</m:t>
        </m:r>
        <m:r>
          <m:rPr>
            <m:sty m:val="p"/>
          </m:rPr>
          <w:rPr>
            <w:rFonts w:ascii="Cambria Math" w:hAnsi="Cambria Math"/>
          </w:rPr>
          <m:t>)</m:t>
        </m:r>
      </m:oMath>
      <w:r w:rsidR="001F3770">
        <w:t>を満たすデータを合計する」という処理を</w:t>
      </w:r>
      <w:r w:rsidR="00FA0E13">
        <w:t>行った</w:t>
      </w:r>
      <w:r w:rsidR="001F3770">
        <w:rPr>
          <w:rFonts w:hint="eastAsia"/>
        </w:rPr>
        <w:t>.</w:t>
      </w:r>
      <w:r w:rsidR="00FA0E13">
        <w:t xml:space="preserve"> </w:t>
      </w:r>
      <w:r w:rsidR="00C965FC">
        <w:t>この処理を</w:t>
      </w:r>
      <w:r w:rsidR="00C965FC">
        <w:t>200</w:t>
      </w:r>
      <w:r w:rsidR="00C965FC">
        <w:t>個のデータ全てに適用し</w:t>
      </w:r>
      <w:r w:rsidR="00C965FC">
        <w:rPr>
          <w:rFonts w:hint="eastAsia"/>
        </w:rPr>
        <w:t>，</w:t>
      </w:r>
      <w:r w:rsidR="00FA0E13">
        <w:rPr>
          <w:rFonts w:hint="eastAsia"/>
        </w:rPr>
        <w:t>すべてのデータの「</w:t>
      </w:r>
      <m:oMath>
        <m:r>
          <w:rPr>
            <w:rFonts w:ascii="Cambria Math" w:hAnsi="Cambria Math"/>
          </w:rPr>
          <m:t>x</m:t>
        </m:r>
      </m:oMath>
      <w:r w:rsidR="00CF7157">
        <w:t>座標</w:t>
      </w:r>
      <w:r w:rsidR="00FA0E13">
        <w:t>と信号強度の関係</w:t>
      </w:r>
      <m:oMath>
        <m:r>
          <w:rPr>
            <w:rFonts w:ascii="Cambria Math" w:hAnsi="Cambria Math"/>
          </w:rPr>
          <m:t>C(x)</m:t>
        </m:r>
      </m:oMath>
      <w:r w:rsidR="00FA0E13">
        <w:t>」をつなげ</w:t>
      </w:r>
      <w:r w:rsidR="00FA0E13">
        <w:rPr>
          <w:rFonts w:hint="eastAsia"/>
        </w:rPr>
        <w:t>，</w:t>
      </w:r>
      <w:r w:rsidR="00FA0E13">
        <w:t>グレースケールで表したものを図</w:t>
      </w:r>
      <w:r w:rsidR="00F244D6">
        <w:rPr>
          <w:rFonts w:hint="eastAsia"/>
        </w:rPr>
        <w:t>3.9</w:t>
      </w:r>
      <w:r w:rsidR="00FA0E13">
        <w:rPr>
          <w:rFonts w:hint="eastAsia"/>
        </w:rPr>
        <w:t>に示す</w:t>
      </w:r>
      <w:r w:rsidR="00FA0E13">
        <w:rPr>
          <w:rFonts w:hint="eastAsia"/>
        </w:rPr>
        <w:t xml:space="preserve">. </w:t>
      </w:r>
    </w:p>
    <w:p w14:paraId="44143F2D" w14:textId="0B17A00B" w:rsidR="00FA0E13" w:rsidRDefault="00A70532" w:rsidP="00A70532">
      <w:pPr>
        <w:jc w:val="center"/>
      </w:pPr>
      <w:r w:rsidRPr="00A70532">
        <w:rPr>
          <w:noProof/>
        </w:rPr>
        <w:drawing>
          <wp:inline distT="0" distB="0" distL="0" distR="0" wp14:anchorId="1BEBE5FB" wp14:editId="3CB51C0F">
            <wp:extent cx="4324350" cy="2099456"/>
            <wp:effectExtent l="0" t="0" r="0" b="0"/>
            <wp:docPr id="47" name="図 47" descr="C:\Users\kk515go\source\repos\図\y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k515go\source\repos\図\y方向の積算.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5112" cy="2109536"/>
                    </a:xfrm>
                    <a:prstGeom prst="rect">
                      <a:avLst/>
                    </a:prstGeom>
                    <a:noFill/>
                    <a:ln>
                      <a:noFill/>
                    </a:ln>
                  </pic:spPr>
                </pic:pic>
              </a:graphicData>
            </a:graphic>
          </wp:inline>
        </w:drawing>
      </w:r>
    </w:p>
    <w:p w14:paraId="5DFCDEFB" w14:textId="1BB6AD4F" w:rsidR="00A70532" w:rsidRDefault="00A70532" w:rsidP="00A70532">
      <w:pPr>
        <w:jc w:val="center"/>
      </w:pPr>
      <w:r>
        <w:rPr>
          <w:rFonts w:hint="eastAsia"/>
        </w:rPr>
        <w:t>図</w:t>
      </w:r>
      <w:r w:rsidR="00F244D6">
        <w:rPr>
          <w:rFonts w:hint="eastAsia"/>
        </w:rPr>
        <w:t>3.9</w:t>
      </w:r>
      <w:r>
        <w:rPr>
          <w:rFonts w:hint="eastAsia"/>
        </w:rPr>
        <w:t xml:space="preserve"> </w:t>
      </w:r>
      <w:r>
        <w:rPr>
          <w:rFonts w:hint="eastAsia"/>
        </w:rPr>
        <w:t>各データにおける</w:t>
      </w:r>
      <m:oMath>
        <m:r>
          <w:rPr>
            <w:rFonts w:ascii="Cambria Math" w:hAnsi="Cambria Math"/>
          </w:rPr>
          <m:t>x</m:t>
        </m:r>
      </m:oMath>
      <w:r>
        <w:t>と信号強度の関係</w:t>
      </w:r>
      <m:oMath>
        <m:r>
          <w:rPr>
            <w:rFonts w:ascii="Cambria Math" w:hAnsi="Cambria Math"/>
          </w:rPr>
          <m:t>C(x)</m:t>
        </m:r>
      </m:oMath>
    </w:p>
    <w:p w14:paraId="57C8672E" w14:textId="77777777" w:rsidR="00FA0E13" w:rsidRDefault="00FA0E13" w:rsidP="00E91BE1"/>
    <w:p w14:paraId="054D7D67" w14:textId="4AE583EA" w:rsidR="00FA0E13" w:rsidRDefault="00FA0E13" w:rsidP="00FA0E13">
      <w:r>
        <w:lastRenderedPageBreak/>
        <w:t>同様に</w:t>
      </w:r>
      <w:r>
        <w:rPr>
          <w:rFonts w:hint="eastAsia"/>
        </w:rPr>
        <w:t>，</w:t>
      </w:r>
      <m:oMath>
        <m:r>
          <w:rPr>
            <w:rFonts w:ascii="Cambria Math" w:hAnsi="Cambria Math"/>
          </w:rPr>
          <m:t>r</m:t>
        </m:r>
      </m:oMath>
      <w:r>
        <w:rPr>
          <w:rFonts w:hint="eastAsia"/>
        </w:rPr>
        <w:t>方向についても積算を行い，すべてのデータの「</w:t>
      </w:r>
      <w:r w:rsidR="000123D9">
        <w:rPr>
          <w:rFonts w:hint="eastAsia"/>
        </w:rPr>
        <w:t>半径</w:t>
      </w:r>
      <m:oMath>
        <m:r>
          <w:rPr>
            <w:rFonts w:ascii="Cambria Math" w:hAnsi="Cambria Math"/>
          </w:rPr>
          <m:t>r</m:t>
        </m:r>
      </m:oMath>
      <w:r>
        <w:t>と信号強度の関係</w:t>
      </w:r>
      <m:oMath>
        <m:r>
          <w:rPr>
            <w:rFonts w:ascii="Cambria Math" w:hAnsi="Cambria Math"/>
          </w:rPr>
          <m:t>C(r)</m:t>
        </m:r>
      </m:oMath>
      <w:r>
        <w:t>」をつなげ</w:t>
      </w:r>
      <w:r>
        <w:rPr>
          <w:rFonts w:hint="eastAsia"/>
        </w:rPr>
        <w:t>，</w:t>
      </w:r>
      <w:r>
        <w:t>グレースケールで表したものを図</w:t>
      </w:r>
      <w:r w:rsidR="00F244D6">
        <w:rPr>
          <w:rFonts w:hint="eastAsia"/>
        </w:rPr>
        <w:t>3.10</w:t>
      </w:r>
      <w:r>
        <w:rPr>
          <w:rFonts w:hint="eastAsia"/>
        </w:rPr>
        <w:t>に示す</w:t>
      </w:r>
      <w:r>
        <w:rPr>
          <w:rFonts w:hint="eastAsia"/>
        </w:rPr>
        <w:t xml:space="preserve">. </w:t>
      </w:r>
    </w:p>
    <w:p w14:paraId="7D2372F6" w14:textId="7D33E65E" w:rsidR="00DA4905" w:rsidRDefault="00E60EB6" w:rsidP="00DA4905">
      <w:pPr>
        <w:jc w:val="center"/>
      </w:pPr>
      <w:r w:rsidRPr="00E60EB6">
        <w:rPr>
          <w:noProof/>
        </w:rPr>
        <w:drawing>
          <wp:inline distT="0" distB="0" distL="0" distR="0" wp14:anchorId="58E6887F" wp14:editId="35F2EC26">
            <wp:extent cx="2857500" cy="2352348"/>
            <wp:effectExtent l="0" t="0" r="0" b="0"/>
            <wp:docPr id="49" name="図 49" descr="C:\Users\kk515go\source\repos\図\r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k515go\source\repos\図\r方向の積算.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4017" cy="2357713"/>
                    </a:xfrm>
                    <a:prstGeom prst="rect">
                      <a:avLst/>
                    </a:prstGeom>
                    <a:noFill/>
                    <a:ln>
                      <a:noFill/>
                    </a:ln>
                  </pic:spPr>
                </pic:pic>
              </a:graphicData>
            </a:graphic>
          </wp:inline>
        </w:drawing>
      </w:r>
    </w:p>
    <w:p w14:paraId="3AAC8EAD" w14:textId="1797D859" w:rsidR="00DA4905" w:rsidRDefault="00DA4905" w:rsidP="00DA4905">
      <w:pPr>
        <w:jc w:val="center"/>
      </w:pPr>
      <w:r>
        <w:t>図</w:t>
      </w:r>
      <w:r w:rsidR="00F244D6">
        <w:rPr>
          <w:rFonts w:hint="eastAsia"/>
        </w:rPr>
        <w:t>3.10</w:t>
      </w:r>
      <w:r>
        <w:rPr>
          <w:rFonts w:hint="eastAsia"/>
        </w:rPr>
        <w:t xml:space="preserve"> </w:t>
      </w:r>
      <w:r>
        <w:rPr>
          <w:rFonts w:hint="eastAsia"/>
        </w:rPr>
        <w:t>各データにおける</w:t>
      </w:r>
      <m:oMath>
        <m:r>
          <w:rPr>
            <w:rFonts w:ascii="Cambria Math" w:hAnsi="Cambria Math"/>
          </w:rPr>
          <m:t>r</m:t>
        </m:r>
      </m:oMath>
      <w:r>
        <w:t>と信号強度の関係</w:t>
      </w:r>
      <m:oMath>
        <m:r>
          <w:rPr>
            <w:rFonts w:ascii="Cambria Math" w:hAnsi="Cambria Math"/>
          </w:rPr>
          <m:t>C(r)</m:t>
        </m:r>
      </m:oMath>
    </w:p>
    <w:p w14:paraId="797DB622" w14:textId="46EE78D3" w:rsidR="009657E7" w:rsidRDefault="007239B1" w:rsidP="00E91BE1">
      <w:r>
        <w:rPr>
          <w:rFonts w:hint="eastAsia"/>
        </w:rPr>
        <w:t>これらのデータから，</w:t>
      </w:r>
      <w:r w:rsidR="0013367C">
        <w:rPr>
          <w:rFonts w:hint="eastAsia"/>
        </w:rPr>
        <w:t>信号強度と</w:t>
      </w:r>
      <w:r w:rsidR="0071637C">
        <w:rPr>
          <w:rFonts w:hint="eastAsia"/>
        </w:rPr>
        <w:t>高次高調波</w:t>
      </w:r>
      <w:r w:rsidR="007E4CF5">
        <w:rPr>
          <w:rFonts w:hint="eastAsia"/>
        </w:rPr>
        <w:t>と赤外光の時間差</w:t>
      </w:r>
      <w:r w:rsidR="008719D8">
        <w:rPr>
          <w:rFonts w:hint="eastAsia"/>
        </w:rPr>
        <w:t>（</w:t>
      </w:r>
      <w:r w:rsidR="007E4CF5">
        <w:rPr>
          <w:rFonts w:hint="eastAsia"/>
        </w:rPr>
        <w:t>以降，</w:t>
      </w:r>
      <w:r w:rsidR="008719D8">
        <w:rPr>
          <w:rFonts w:hint="eastAsia"/>
        </w:rPr>
        <w:t>XUV</w:t>
      </w:r>
      <w:r w:rsidR="008719D8">
        <w:t>-IR</w:t>
      </w:r>
      <w:r w:rsidR="008719D8">
        <w:t>ディレイ</w:t>
      </w:r>
      <w:r w:rsidR="007E4CF5">
        <w:t>と</w:t>
      </w:r>
      <w:r w:rsidR="0074759E">
        <w:t>呼称</w:t>
      </w:r>
      <w:r w:rsidR="007E4CF5">
        <w:t>する）</w:t>
      </w:r>
      <w:r w:rsidR="008719D8">
        <w:t>の関係</w:t>
      </w:r>
      <w:r w:rsidR="00684EFF">
        <w:t>を求める</w:t>
      </w:r>
      <w:r w:rsidR="00684EFF">
        <w:rPr>
          <w:rFonts w:hint="eastAsia"/>
        </w:rPr>
        <w:t xml:space="preserve">. </w:t>
      </w:r>
      <w:r w:rsidR="00684EFF">
        <w:t>今回</w:t>
      </w:r>
      <w:r w:rsidR="00684EFF">
        <w:rPr>
          <w:rFonts w:hint="eastAsia"/>
        </w:rPr>
        <w:t>，</w:t>
      </w:r>
      <w:r w:rsidR="00684EFF">
        <w:t>信号強度の振動がよく表れていた</w:t>
      </w:r>
      <m:oMath>
        <m:r>
          <w:rPr>
            <w:rFonts w:ascii="Cambria Math" w:hAnsi="Cambria Math"/>
          </w:rPr>
          <m:t>C(x)</m:t>
        </m:r>
      </m:oMath>
      <w:r w:rsidR="00684EFF">
        <w:rPr>
          <w:rFonts w:hint="eastAsia"/>
        </w:rPr>
        <w:t>（図</w:t>
      </w:r>
      <w:r w:rsidR="00F244D6">
        <w:rPr>
          <w:rFonts w:hint="eastAsia"/>
        </w:rPr>
        <w:t>3.9</w:t>
      </w:r>
      <w:r w:rsidR="00684EFF">
        <w:rPr>
          <w:rFonts w:hint="eastAsia"/>
        </w:rPr>
        <w:t>）に着目し</w:t>
      </w:r>
      <w:r w:rsidR="008434F2">
        <w:rPr>
          <w:rFonts w:hint="eastAsia"/>
        </w:rPr>
        <w:t>た</w:t>
      </w:r>
      <w:r w:rsidR="008434F2">
        <w:rPr>
          <w:rFonts w:hint="eastAsia"/>
        </w:rPr>
        <w:t>.</w:t>
      </w:r>
      <w:r w:rsidR="009657E7">
        <w:t>図</w:t>
      </w:r>
      <w:r w:rsidR="00985B51">
        <w:rPr>
          <w:rFonts w:hint="eastAsia"/>
        </w:rPr>
        <w:t>3.</w:t>
      </w:r>
      <w:r w:rsidR="00985B51">
        <w:t>9</w:t>
      </w:r>
      <w:r w:rsidR="009657E7">
        <w:rPr>
          <w:rFonts w:hint="eastAsia"/>
        </w:rPr>
        <w:t>のままでは，各次の高調波</w:t>
      </w:r>
      <w:r w:rsidR="00C95EE2">
        <w:rPr>
          <w:rFonts w:hint="eastAsia"/>
        </w:rPr>
        <w:t>の縞模様に幅があるので，一定の幅内の信号強度を</w:t>
      </w:r>
      <w:r w:rsidR="00164B30">
        <w:rPr>
          <w:rFonts w:hint="eastAsia"/>
        </w:rPr>
        <w:t>積算</w:t>
      </w:r>
      <w:r w:rsidR="00480800">
        <w:rPr>
          <w:rFonts w:hint="eastAsia"/>
        </w:rPr>
        <w:t>し</w:t>
      </w:r>
      <w:r w:rsidR="00C64595">
        <w:rPr>
          <w:rFonts w:hint="eastAsia"/>
        </w:rPr>
        <w:t>，</w:t>
      </w:r>
      <w:r w:rsidR="00480800">
        <w:rPr>
          <w:rFonts w:hint="eastAsia"/>
        </w:rPr>
        <w:t>各次の高次高調波</w:t>
      </w:r>
      <w:r w:rsidR="00A76563">
        <w:rPr>
          <w:rFonts w:hint="eastAsia"/>
        </w:rPr>
        <w:t>と等しいエネルギーによってイオン化されたアルゴンから生じた光電子</w:t>
      </w:r>
      <w:r w:rsidR="00480800">
        <w:rPr>
          <w:rFonts w:hint="eastAsia"/>
        </w:rPr>
        <w:t>の信号強度と</w:t>
      </w:r>
      <w:r w:rsidR="00C64595">
        <w:rPr>
          <w:rFonts w:hint="eastAsia"/>
        </w:rPr>
        <w:t>，データ番号</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oMath>
      <w:r w:rsidR="003559D9">
        <w:t>と</w:t>
      </w:r>
      <w:r w:rsidR="00480800">
        <w:rPr>
          <w:rFonts w:hint="eastAsia"/>
        </w:rPr>
        <w:t>の関係を求めた</w:t>
      </w:r>
      <w:r w:rsidR="00480800">
        <w:rPr>
          <w:rFonts w:hint="eastAsia"/>
        </w:rPr>
        <w:t xml:space="preserve">. </w:t>
      </w:r>
      <w:r w:rsidR="00164B30">
        <w:rPr>
          <w:rFonts w:hint="eastAsia"/>
        </w:rPr>
        <w:t>積算の様子を図</w:t>
      </w:r>
      <w:r w:rsidR="00A76563">
        <w:rPr>
          <w:rFonts w:hint="eastAsia"/>
        </w:rPr>
        <w:t>3.11</w:t>
      </w:r>
      <w:r w:rsidR="00164B30">
        <w:rPr>
          <w:rFonts w:hint="eastAsia"/>
        </w:rPr>
        <w:t>に示す</w:t>
      </w:r>
      <w:r w:rsidR="00164B30">
        <w:rPr>
          <w:rFonts w:hint="eastAsia"/>
        </w:rPr>
        <w:t xml:space="preserve">. </w:t>
      </w:r>
    </w:p>
    <w:p w14:paraId="3273A050" w14:textId="77777777" w:rsidR="00A57019" w:rsidRPr="00164B30" w:rsidRDefault="00A57019" w:rsidP="00E91BE1"/>
    <w:p w14:paraId="2C86A1DF" w14:textId="1C53B4F7" w:rsidR="00C95EE2" w:rsidRDefault="00AA1B73" w:rsidP="00C95EE2">
      <w:pPr>
        <w:jc w:val="center"/>
      </w:pPr>
      <w:r w:rsidRPr="00AA1B73">
        <w:rPr>
          <w:noProof/>
        </w:rPr>
        <w:drawing>
          <wp:inline distT="0" distB="0" distL="0" distR="0" wp14:anchorId="70481C62" wp14:editId="2EA8437A">
            <wp:extent cx="5400040" cy="2621699"/>
            <wp:effectExtent l="0" t="0" r="0" b="0"/>
            <wp:docPr id="19" name="図 19" descr="C:\Users\kk515go\source\repos\図\信号強度の積算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信号強度の積算p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621699"/>
                    </a:xfrm>
                    <a:prstGeom prst="rect">
                      <a:avLst/>
                    </a:prstGeom>
                    <a:noFill/>
                    <a:ln>
                      <a:noFill/>
                    </a:ln>
                  </pic:spPr>
                </pic:pic>
              </a:graphicData>
            </a:graphic>
          </wp:inline>
        </w:drawing>
      </w:r>
    </w:p>
    <w:p w14:paraId="74713F6B" w14:textId="5B40C10D" w:rsidR="00C95EE2" w:rsidRDefault="00C95EE2" w:rsidP="00C95EE2">
      <w:pPr>
        <w:jc w:val="center"/>
      </w:pPr>
      <w:r>
        <w:t>図</w:t>
      </w:r>
      <w:r w:rsidR="00A76563">
        <w:rPr>
          <w:rFonts w:hint="eastAsia"/>
        </w:rPr>
        <w:t>3.11</w:t>
      </w:r>
      <w:r>
        <w:rPr>
          <w:rFonts w:hint="eastAsia"/>
        </w:rPr>
        <w:t xml:space="preserve"> </w:t>
      </w:r>
      <m:oMath>
        <m:r>
          <w:rPr>
            <w:rFonts w:ascii="Cambria Math" w:hAnsi="Cambria Math"/>
          </w:rPr>
          <m:t>C(x)</m:t>
        </m:r>
      </m:oMath>
      <w:r>
        <w:t>における</w:t>
      </w:r>
      <w:r w:rsidR="009C60B4">
        <w:rPr>
          <w:rFonts w:hint="eastAsia"/>
        </w:rPr>
        <w:t>光電子</w:t>
      </w:r>
      <w:r>
        <w:rPr>
          <w:rFonts w:hint="eastAsia"/>
        </w:rPr>
        <w:t>の信号強度の算出</w:t>
      </w:r>
    </w:p>
    <w:p w14:paraId="6BD26A36" w14:textId="77777777" w:rsidR="00C95EE2" w:rsidRDefault="00C95EE2" w:rsidP="00C95EE2"/>
    <w:p w14:paraId="027DEBCC" w14:textId="3CDDC4C9" w:rsidR="00433E4B" w:rsidRDefault="00576848" w:rsidP="00C95EE2">
      <w:r>
        <w:t>図</w:t>
      </w:r>
      <w:r>
        <w:rPr>
          <w:rFonts w:hint="eastAsia"/>
        </w:rPr>
        <w:t>3.</w:t>
      </w:r>
      <w:r>
        <w:t>3</w:t>
      </w:r>
      <w:r>
        <w:t>で示した積算方法と同様に</w:t>
      </w:r>
      <w:r>
        <w:rPr>
          <w:rFonts w:hint="eastAsia"/>
        </w:rPr>
        <w:t>，</w:t>
      </w:r>
      <w:r>
        <w:t>データ番号をある値に固定し</w:t>
      </w:r>
      <w:r>
        <w:rPr>
          <w:rFonts w:hint="eastAsia"/>
        </w:rPr>
        <w:t>，</w:t>
      </w:r>
      <m:oMath>
        <m:r>
          <w:rPr>
            <w:rFonts w:ascii="Cambria Math" w:hAnsi="Cambria Math" w:hint="eastAsia"/>
          </w:rPr>
          <m:t>x</m:t>
        </m:r>
      </m:oMath>
      <w:r w:rsidR="00735275">
        <w:rPr>
          <w:rFonts w:hint="eastAsia"/>
        </w:rPr>
        <w:t>方向の幅</w:t>
      </w:r>
      <w:r w:rsidR="00735275">
        <w:rPr>
          <w:rFonts w:hint="eastAsia"/>
        </w:rPr>
        <w:t>24</w:t>
      </w:r>
      <w:r w:rsidR="00735275">
        <w:rPr>
          <w:rFonts w:hint="eastAsia"/>
        </w:rPr>
        <w:t>以内にある</w:t>
      </w:r>
      <w:r w:rsidR="00206E99">
        <w:rPr>
          <w:rFonts w:hint="eastAsia"/>
        </w:rPr>
        <w:t>データを積算した</w:t>
      </w:r>
      <w:r w:rsidR="00206E99">
        <w:rPr>
          <w:rFonts w:hint="eastAsia"/>
        </w:rPr>
        <w:t xml:space="preserve">. </w:t>
      </w:r>
      <w:r w:rsidR="00206E99">
        <w:rPr>
          <w:rFonts w:hint="eastAsia"/>
        </w:rPr>
        <w:t>この処理を，</w:t>
      </w:r>
      <m:oMath>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-24≤</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-47</m:t>
        </m:r>
      </m:oMath>
      <w:r w:rsidR="00206E99">
        <w:rPr>
          <w:rFonts w:hint="eastAsia"/>
        </w:rPr>
        <w:t>，</w:t>
      </w:r>
      <w:r w:rsidR="00160BF0">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-48≤</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-71</m:t>
        </m:r>
      </m:oMath>
      <w:r w:rsidR="00206E99">
        <w:rPr>
          <w:rFonts w:hint="eastAsia"/>
        </w:rPr>
        <w:t>，</w:t>
      </w:r>
      <w:r w:rsidR="00160BF0">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m:t>
        </m:r>
        <m:r>
          <m:rPr>
            <m:sty m:val="p"/>
          </m:rPr>
          <w:rPr>
            <w:rFonts w:ascii="Cambria Math" w:hAnsi="Cambria Math"/>
          </w:rPr>
          <w:lastRenderedPageBreak/>
          <m:t>72≤</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-95</m:t>
        </m:r>
      </m:oMath>
      <w:r w:rsidR="005D4E8F">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-96≤</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-119</m:t>
        </m:r>
      </m:oMath>
      <w:r w:rsidR="00BD16ED">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-120≤</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-143</m:t>
        </m:r>
      </m:oMath>
      <w:r w:rsidR="00160BF0">
        <w:t>という</w:t>
      </w:r>
      <w:r w:rsidR="009F2729">
        <w:rPr>
          <w:rFonts w:hint="eastAsia"/>
        </w:rPr>
        <w:t>5</w:t>
      </w:r>
      <w:r w:rsidR="00206E99">
        <w:t>区間について行い</w:t>
      </w:r>
      <w:r w:rsidR="00206E99">
        <w:rPr>
          <w:rFonts w:hint="eastAsia"/>
        </w:rPr>
        <w:t>，</w:t>
      </w:r>
      <w:r w:rsidR="00206E99">
        <w:t>それぞれ第</w:t>
      </w:r>
      <w:r w:rsidR="00206E99">
        <w:t>11</w:t>
      </w:r>
      <w:r w:rsidR="00206E99">
        <w:t>次高調波</w:t>
      </w:r>
      <w:r w:rsidR="00206E99">
        <w:rPr>
          <w:rFonts w:hint="eastAsia"/>
        </w:rPr>
        <w:t>，第</w:t>
      </w:r>
      <w:r w:rsidR="00206E99">
        <w:rPr>
          <w:rFonts w:hint="eastAsia"/>
        </w:rPr>
        <w:t>12</w:t>
      </w:r>
      <w:r w:rsidR="00206E99">
        <w:rPr>
          <w:rFonts w:hint="eastAsia"/>
        </w:rPr>
        <w:t>次高調波，第</w:t>
      </w:r>
      <w:r w:rsidR="00206E99">
        <w:rPr>
          <w:rFonts w:hint="eastAsia"/>
        </w:rPr>
        <w:t>13</w:t>
      </w:r>
      <w:r w:rsidR="00206E99">
        <w:rPr>
          <w:rFonts w:hint="eastAsia"/>
        </w:rPr>
        <w:t>次高調波</w:t>
      </w:r>
      <w:r w:rsidR="009F2729">
        <w:rPr>
          <w:rFonts w:hint="eastAsia"/>
        </w:rPr>
        <w:t>，第</w:t>
      </w:r>
      <w:r w:rsidR="009F2729">
        <w:rPr>
          <w:rFonts w:hint="eastAsia"/>
        </w:rPr>
        <w:t>14</w:t>
      </w:r>
      <w:r w:rsidR="009F2729">
        <w:rPr>
          <w:rFonts w:hint="eastAsia"/>
        </w:rPr>
        <w:t>次高調波，第</w:t>
      </w:r>
      <w:r w:rsidR="009F2729">
        <w:rPr>
          <w:rFonts w:hint="eastAsia"/>
        </w:rPr>
        <w:t>15</w:t>
      </w:r>
      <w:r w:rsidR="009F2729">
        <w:rPr>
          <w:rFonts w:hint="eastAsia"/>
        </w:rPr>
        <w:t>次高調波</w:t>
      </w:r>
      <w:r w:rsidR="0080689A">
        <w:rPr>
          <w:rFonts w:hint="eastAsia"/>
        </w:rPr>
        <w:t>と等しいエネルギーによってイオン化されたアルゴンから生じた光電子に対応している</w:t>
      </w:r>
      <w:r w:rsidR="0080689A">
        <w:rPr>
          <w:rFonts w:hint="eastAsia"/>
        </w:rPr>
        <w:t xml:space="preserve">. </w:t>
      </w:r>
      <w:r w:rsidR="00206E99">
        <w:rPr>
          <w:rFonts w:hint="eastAsia"/>
        </w:rPr>
        <w:t xml:space="preserve"> </w:t>
      </w:r>
      <w:r w:rsidR="0085064F">
        <w:rPr>
          <w:rFonts w:hint="eastAsia"/>
        </w:rPr>
        <w:t>次</w:t>
      </w:r>
      <w:r w:rsidR="00DF4FA6">
        <w:rPr>
          <w:rFonts w:hint="eastAsia"/>
        </w:rPr>
        <w:t>に，データ番号を</w:t>
      </w:r>
      <w:r w:rsidR="00DF4FA6">
        <w:rPr>
          <w:rFonts w:hint="eastAsia"/>
        </w:rPr>
        <w:t>XUV-IR</w:t>
      </w:r>
      <w:r w:rsidR="00DF4FA6">
        <w:rPr>
          <w:rFonts w:hint="eastAsia"/>
        </w:rPr>
        <w:t>ディレイに変更するため，</w:t>
      </w:r>
      <w:r w:rsidR="00433E4B">
        <w:rPr>
          <w:rFonts w:hint="eastAsia"/>
        </w:rPr>
        <w:t>図</w:t>
      </w:r>
      <w:r w:rsidR="003C352D">
        <w:rPr>
          <w:rFonts w:hint="eastAsia"/>
        </w:rPr>
        <w:t>3.</w:t>
      </w:r>
      <w:r w:rsidR="003C352D">
        <w:t>12</w:t>
      </w:r>
      <w:r w:rsidR="00433E4B">
        <w:rPr>
          <w:rFonts w:hint="eastAsia"/>
        </w:rPr>
        <w:t>に示す処理を行った</w:t>
      </w:r>
      <w:r w:rsidR="00433E4B">
        <w:rPr>
          <w:rFonts w:hint="eastAsia"/>
        </w:rPr>
        <w:t xml:space="preserve">. </w:t>
      </w:r>
    </w:p>
    <w:p w14:paraId="2855EA92" w14:textId="31432F50" w:rsidR="00433E4B" w:rsidRDefault="00583048" w:rsidP="001A3ADD">
      <w:pPr>
        <w:jc w:val="center"/>
      </w:pPr>
      <w:r w:rsidRPr="00583048">
        <w:rPr>
          <w:noProof/>
        </w:rPr>
        <w:drawing>
          <wp:inline distT="0" distB="0" distL="0" distR="0" wp14:anchorId="63510EBA" wp14:editId="37BCA145">
            <wp:extent cx="5400040" cy="1446439"/>
            <wp:effectExtent l="0" t="0" r="0" b="0"/>
            <wp:docPr id="53" name="図 53" descr="C:\Users\kk515go\source\repos\図\ディレイへの変換処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k515go\source\repos\図\ディレイへの変換処理.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1446439"/>
                    </a:xfrm>
                    <a:prstGeom prst="rect">
                      <a:avLst/>
                    </a:prstGeom>
                    <a:noFill/>
                    <a:ln>
                      <a:noFill/>
                    </a:ln>
                  </pic:spPr>
                </pic:pic>
              </a:graphicData>
            </a:graphic>
          </wp:inline>
        </w:drawing>
      </w:r>
    </w:p>
    <w:p w14:paraId="67E494B6" w14:textId="4C3B788E" w:rsidR="001A3ADD" w:rsidRDefault="001A3ADD" w:rsidP="001A3ADD">
      <w:pPr>
        <w:jc w:val="center"/>
      </w:pPr>
      <w:r>
        <w:t>図</w:t>
      </w:r>
      <w:r w:rsidR="003C352D">
        <w:rPr>
          <w:rFonts w:hint="eastAsia"/>
        </w:rPr>
        <w:t>3.12</w:t>
      </w:r>
      <w:r>
        <w:rPr>
          <w:rFonts w:hint="eastAsia"/>
        </w:rPr>
        <w:t xml:space="preserve"> </w:t>
      </w:r>
      <w:r>
        <w:rPr>
          <w:rFonts w:hint="eastAsia"/>
        </w:rPr>
        <w:t>データ番号から</w:t>
      </w:r>
      <w:r>
        <w:rPr>
          <w:rFonts w:hint="eastAsia"/>
        </w:rPr>
        <w:t>XUV-IR</w:t>
      </w:r>
      <w:r>
        <w:rPr>
          <w:rFonts w:hint="eastAsia"/>
        </w:rPr>
        <w:t>ディレイ</w:t>
      </w:r>
      <w:r w:rsidR="00583048">
        <w:rPr>
          <w:rFonts w:hint="eastAsia"/>
        </w:rPr>
        <w:t>への変換処理</w:t>
      </w:r>
    </w:p>
    <w:p w14:paraId="0314AF65" w14:textId="77777777" w:rsidR="00433E4B" w:rsidRDefault="00433E4B" w:rsidP="00C95EE2"/>
    <w:p w14:paraId="169E0043" w14:textId="77777777" w:rsidR="006A4C96" w:rsidRDefault="000C2C4D" w:rsidP="00C95EE2">
      <w:r>
        <w:rPr>
          <w:rFonts w:hint="eastAsia"/>
        </w:rPr>
        <w:t>各データ番号は，表</w:t>
      </w:r>
      <w:r w:rsidR="00195833">
        <w:rPr>
          <w:rFonts w:hint="eastAsia"/>
        </w:rPr>
        <w:t>3.2</w:t>
      </w:r>
      <w:r w:rsidR="00195833">
        <w:rPr>
          <w:rFonts w:hint="eastAsia"/>
        </w:rPr>
        <w:t>に記したように</w:t>
      </w:r>
      <w:r w:rsidR="00195833">
        <w:rPr>
          <w:rFonts w:hint="eastAsia"/>
        </w:rPr>
        <w:t>fused silica</w:t>
      </w:r>
      <w:r w:rsidR="00195833">
        <w:rPr>
          <w:rFonts w:hint="eastAsia"/>
        </w:rPr>
        <w:t>の角度に対応しており，</w:t>
      </w:r>
      <w:r w:rsidR="00195833">
        <w:rPr>
          <w:rFonts w:hint="eastAsia"/>
        </w:rPr>
        <w:t>fused silica</w:t>
      </w:r>
      <w:r w:rsidR="00195833">
        <w:rPr>
          <w:rFonts w:hint="eastAsia"/>
        </w:rPr>
        <w:t>の角度は</w:t>
      </w:r>
      <w:r w:rsidR="0005591F">
        <w:rPr>
          <w:rFonts w:hint="eastAsia"/>
        </w:rPr>
        <w:t>高次高調波と</w:t>
      </w:r>
      <w:r w:rsidR="001C2AA9">
        <w:rPr>
          <w:rFonts w:hint="eastAsia"/>
        </w:rPr>
        <w:t>赤外光（</w:t>
      </w:r>
      <w:r w:rsidR="000270D0">
        <w:rPr>
          <w:rFonts w:hint="eastAsia"/>
        </w:rPr>
        <w:t>波長</w:t>
      </w:r>
      <w:r w:rsidR="000270D0">
        <w:rPr>
          <w:rFonts w:hint="eastAsia"/>
        </w:rPr>
        <w:t>800nm</w:t>
      </w:r>
      <w:r w:rsidR="000270D0">
        <w:rPr>
          <w:rFonts w:hint="eastAsia"/>
        </w:rPr>
        <w:t>の</w:t>
      </w:r>
      <w:r w:rsidR="001C2AA9">
        <w:rPr>
          <w:rFonts w:hint="eastAsia"/>
        </w:rPr>
        <w:t>基本波）</w:t>
      </w:r>
      <w:r w:rsidR="0005591F">
        <w:rPr>
          <w:rFonts w:hint="eastAsia"/>
        </w:rPr>
        <w:t>のディレイに対応している</w:t>
      </w:r>
      <w:r w:rsidR="0005591F">
        <w:rPr>
          <w:rFonts w:hint="eastAsia"/>
        </w:rPr>
        <w:t xml:space="preserve">. </w:t>
      </w:r>
      <w:r w:rsidR="00D527D4">
        <w:rPr>
          <w:rFonts w:hint="eastAsia"/>
        </w:rPr>
        <w:t>また，光電子の</w:t>
      </w:r>
      <w:r w:rsidR="002E6B6E">
        <w:rPr>
          <w:rFonts w:hint="eastAsia"/>
        </w:rPr>
        <w:t>信号強度の周期は基本波の周期と等しいことが</w:t>
      </w:r>
      <w:r w:rsidR="0049387C">
        <w:rPr>
          <w:rFonts w:hint="eastAsia"/>
        </w:rPr>
        <w:t>知られている</w:t>
      </w:r>
      <w:r w:rsidR="002E6B6E">
        <w:rPr>
          <w:rFonts w:hint="eastAsia"/>
        </w:rPr>
        <w:t>[2]</w:t>
      </w:r>
      <w:r w:rsidR="0049387C">
        <w:rPr>
          <w:rFonts w:hint="eastAsia"/>
        </w:rPr>
        <w:t xml:space="preserve">. </w:t>
      </w:r>
      <w:r w:rsidR="0049387C">
        <w:rPr>
          <w:rFonts w:hint="eastAsia"/>
        </w:rPr>
        <w:t>基本波の周期は</w:t>
      </w:r>
      <w:r w:rsidR="002E6B6E">
        <w:rPr>
          <w:rFonts w:hint="eastAsia"/>
        </w:rPr>
        <w:t>2.6</w:t>
      </w:r>
      <w:r w:rsidR="002E21DA">
        <w:rPr>
          <w:rFonts w:hint="eastAsia"/>
        </w:rPr>
        <w:t>6fs</w:t>
      </w:r>
      <w:r w:rsidR="002E6B6E">
        <w:rPr>
          <w:rFonts w:hint="eastAsia"/>
        </w:rPr>
        <w:t>であるので，図</w:t>
      </w:r>
      <w:r w:rsidR="002E6B6E">
        <w:rPr>
          <w:rFonts w:hint="eastAsia"/>
        </w:rPr>
        <w:t>3</w:t>
      </w:r>
      <w:r w:rsidR="002E6B6E">
        <w:t>.8</w:t>
      </w:r>
      <w:r w:rsidR="002E6B6E">
        <w:t>の</w:t>
      </w:r>
      <w:r w:rsidR="0049387C">
        <w:t>左</w:t>
      </w:r>
      <w:r w:rsidR="002E6B6E">
        <w:t>側のような</w:t>
      </w:r>
      <w:r w:rsidR="002E6B6E">
        <w:rPr>
          <w:rFonts w:hint="eastAsia"/>
        </w:rPr>
        <w:t>，</w:t>
      </w:r>
      <w:r w:rsidR="002E6B6E">
        <w:t>極値同士の</w:t>
      </w:r>
      <w:r w:rsidR="00A86EE8">
        <w:t>間隔</w:t>
      </w:r>
      <w:r w:rsidR="002E6B6E">
        <w:t>が</w:t>
      </w:r>
      <w:r w:rsidR="0049387C">
        <w:t>異なっているデータを</w:t>
      </w:r>
      <w:r w:rsidR="0049387C">
        <w:rPr>
          <w:rFonts w:hint="eastAsia"/>
        </w:rPr>
        <w:t>，右側のような</w:t>
      </w:r>
      <w:r w:rsidR="00B01746">
        <w:rPr>
          <w:rFonts w:hint="eastAsia"/>
        </w:rPr>
        <w:t>，</w:t>
      </w:r>
      <w:r w:rsidR="0049387C">
        <w:rPr>
          <w:rFonts w:hint="eastAsia"/>
        </w:rPr>
        <w:t>極値同士</w:t>
      </w:r>
      <w:r w:rsidR="00A86EE8">
        <w:rPr>
          <w:rFonts w:hint="eastAsia"/>
        </w:rPr>
        <w:t>の間隔</w:t>
      </w:r>
      <w:r w:rsidR="0049387C">
        <w:rPr>
          <w:rFonts w:hint="eastAsia"/>
        </w:rPr>
        <w:t>が半周期分の</w:t>
      </w:r>
      <w:r w:rsidR="0049387C">
        <w:rPr>
          <w:rFonts w:hint="eastAsia"/>
        </w:rPr>
        <w:t>1.33fs</w:t>
      </w:r>
      <w:r w:rsidR="0049387C">
        <w:rPr>
          <w:rFonts w:hint="eastAsia"/>
        </w:rPr>
        <w:t>になるように変換した</w:t>
      </w:r>
      <w:r w:rsidR="0049387C">
        <w:rPr>
          <w:rFonts w:hint="eastAsia"/>
        </w:rPr>
        <w:t xml:space="preserve">. </w:t>
      </w:r>
      <w:r w:rsidR="00651889">
        <w:rPr>
          <w:rFonts w:hint="eastAsia"/>
        </w:rPr>
        <w:t>さらに，</w:t>
      </w:r>
      <w:r w:rsidR="009102A5">
        <w:rPr>
          <w:rFonts w:hint="eastAsia"/>
        </w:rPr>
        <w:t>各データ</w:t>
      </w:r>
      <w:r w:rsidR="00C062AC">
        <w:rPr>
          <w:rFonts w:hint="eastAsia"/>
        </w:rPr>
        <w:t>間で</w:t>
      </w:r>
      <w:r w:rsidR="00B01746">
        <w:rPr>
          <w:rFonts w:hint="eastAsia"/>
        </w:rPr>
        <w:t>信号強度の振動の様子を比較できるようにするため</w:t>
      </w:r>
      <w:r w:rsidR="00C062AC">
        <w:rPr>
          <w:rFonts w:hint="eastAsia"/>
        </w:rPr>
        <w:t>，測定</w:t>
      </w:r>
      <w:r w:rsidR="00C062AC">
        <w:rPr>
          <w:rFonts w:hint="eastAsia"/>
        </w:rPr>
        <w:t>1</w:t>
      </w:r>
      <w:r w:rsidR="00C062AC">
        <w:t>の</w:t>
      </w:r>
      <w:r w:rsidR="00C544AB">
        <w:rPr>
          <w:rFonts w:hint="eastAsia"/>
        </w:rPr>
        <w:t>11</w:t>
      </w:r>
      <w:r w:rsidR="00C062AC">
        <w:t>次高調波に相当する</w:t>
      </w:r>
      <w:r w:rsidR="00C544AB">
        <w:t>エネルギーによって生じた</w:t>
      </w:r>
      <w:r w:rsidR="00C062AC">
        <w:t>光電子の</w:t>
      </w:r>
      <w:r w:rsidR="00C544AB">
        <w:t>信号強度のデータを用いて</w:t>
      </w:r>
      <w:r w:rsidR="00C544AB">
        <w:rPr>
          <w:rFonts w:hint="eastAsia"/>
        </w:rPr>
        <w:t>，</w:t>
      </w:r>
      <w:r w:rsidR="00C544AB">
        <w:t>図</w:t>
      </w:r>
      <w:r w:rsidR="00C544AB">
        <w:rPr>
          <w:rFonts w:hint="eastAsia"/>
        </w:rPr>
        <w:t>3.13</w:t>
      </w:r>
      <w:r w:rsidR="00C544AB">
        <w:rPr>
          <w:rFonts w:hint="eastAsia"/>
        </w:rPr>
        <w:t>のような</w:t>
      </w:r>
      <w:r w:rsidR="006A4C96">
        <w:rPr>
          <w:rFonts w:hint="eastAsia"/>
        </w:rPr>
        <w:t>データ番号と</w:t>
      </w:r>
      <w:r w:rsidR="006A4C96">
        <w:rPr>
          <w:rFonts w:hint="eastAsia"/>
        </w:rPr>
        <w:t>XUV-IR</w:t>
      </w:r>
      <w:r w:rsidR="006A4C96">
        <w:rPr>
          <w:rFonts w:hint="eastAsia"/>
        </w:rPr>
        <w:t>ディレイの対応関係の標準を作成した</w:t>
      </w:r>
      <w:r w:rsidR="006A4C96">
        <w:rPr>
          <w:rFonts w:hint="eastAsia"/>
        </w:rPr>
        <w:t xml:space="preserve">. </w:t>
      </w:r>
    </w:p>
    <w:p w14:paraId="6D1BD18B" w14:textId="467CB8CC" w:rsidR="00F503A5" w:rsidRDefault="00C544AB" w:rsidP="00C95EE2">
      <w:r>
        <w:rPr>
          <w:rFonts w:hint="eastAsia"/>
        </w:rPr>
        <w:t xml:space="preserve">. </w:t>
      </w:r>
    </w:p>
    <w:p w14:paraId="1B98699C" w14:textId="57FDFAA2" w:rsidR="00F503A5" w:rsidRDefault="00C76C2E" w:rsidP="00F47EA4">
      <w:pPr>
        <w:jc w:val="center"/>
      </w:pPr>
      <w:r>
        <w:rPr>
          <w:noProof/>
        </w:rPr>
        <w:drawing>
          <wp:inline distT="0" distB="0" distL="0" distR="0" wp14:anchorId="45850DBD" wp14:editId="271F06F6">
            <wp:extent cx="5400040" cy="2947670"/>
            <wp:effectExtent l="0" t="0" r="10160" b="508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796C176" w14:textId="77777777" w:rsidR="00230CA0" w:rsidRDefault="00F503A5">
      <w:pPr>
        <w:jc w:val="center"/>
        <w:pPrChange w:id="3" w:author="NH18c" w:date="2021-01-09T23:32:00Z">
          <w:pPr>
            <w:ind w:firstLineChars="100" w:firstLine="210"/>
          </w:pPr>
        </w:pPrChange>
      </w:pPr>
      <w:r>
        <w:t>図</w:t>
      </w:r>
      <w:r>
        <w:rPr>
          <w:rFonts w:hint="eastAsia"/>
        </w:rPr>
        <w:t>3.13</w:t>
      </w:r>
      <w:r>
        <w:rPr>
          <w:rFonts w:hint="eastAsia"/>
        </w:rPr>
        <w:t>測定</w:t>
      </w:r>
      <w:r>
        <w:rPr>
          <w:rFonts w:hint="eastAsia"/>
        </w:rPr>
        <w:t>1</w:t>
      </w:r>
      <w:r>
        <w:t>の</w:t>
      </w:r>
      <w:r>
        <w:rPr>
          <w:rFonts w:hint="eastAsia"/>
        </w:rPr>
        <w:t>11</w:t>
      </w:r>
      <w:r>
        <w:t>次高調波に相当するエネルギーによって生じた光電子の信号強度のデ</w:t>
      </w:r>
      <w:r>
        <w:lastRenderedPageBreak/>
        <w:t>ータから作成した</w:t>
      </w:r>
      <w:r>
        <w:rPr>
          <w:rFonts w:hint="eastAsia"/>
        </w:rPr>
        <w:t>，</w:t>
      </w:r>
      <w:r>
        <w:t>データ番号と</w:t>
      </w:r>
      <w:r>
        <w:rPr>
          <w:rFonts w:hint="eastAsia"/>
        </w:rPr>
        <w:t>X</w:t>
      </w:r>
      <w:r>
        <w:t>UV-IR</w:t>
      </w:r>
      <w:r>
        <w:t>ディレイの対応関係</w:t>
      </w:r>
      <w:r w:rsidR="00994790">
        <w:t>の標準</w:t>
      </w:r>
    </w:p>
    <w:p w14:paraId="3CCC8C09" w14:textId="77777777" w:rsidR="00C475BA" w:rsidRDefault="00C475BA" w:rsidP="00C475BA">
      <w:pPr>
        <w:jc w:val="center"/>
      </w:pPr>
    </w:p>
    <w:p w14:paraId="61E79015" w14:textId="2D88A3AF" w:rsidR="00F47F3B" w:rsidRDefault="00FE4F37" w:rsidP="00094448">
      <w:r>
        <w:t>図</w:t>
      </w:r>
      <w:r>
        <w:rPr>
          <w:rFonts w:hint="eastAsia"/>
        </w:rPr>
        <w:t>3.13</w:t>
      </w:r>
      <w:r>
        <w:rPr>
          <w:rFonts w:hint="eastAsia"/>
        </w:rPr>
        <w:t>の標準</w:t>
      </w:r>
      <w:r w:rsidR="00C544AB">
        <w:rPr>
          <w:rFonts w:hint="eastAsia"/>
        </w:rPr>
        <w:t>の</w:t>
      </w:r>
      <w:r w:rsidR="00C817D3">
        <w:rPr>
          <w:rFonts w:hint="eastAsia"/>
        </w:rPr>
        <w:t>作成の</w:t>
      </w:r>
      <w:r w:rsidR="00B676FB">
        <w:rPr>
          <w:rFonts w:hint="eastAsia"/>
        </w:rPr>
        <w:t>際には</w:t>
      </w:r>
      <w:r w:rsidR="00C817D3">
        <w:rPr>
          <w:rFonts w:hint="eastAsia"/>
        </w:rPr>
        <w:t>，</w:t>
      </w:r>
      <w:r w:rsidR="00C94169">
        <w:rPr>
          <w:rFonts w:hint="eastAsia"/>
        </w:rPr>
        <w:t>XUV-IR</w:t>
      </w:r>
      <w:r w:rsidR="00C94169">
        <w:rPr>
          <w:rFonts w:hint="eastAsia"/>
        </w:rPr>
        <w:t>ディレイが</w:t>
      </w:r>
      <w:r w:rsidR="00C94169">
        <w:rPr>
          <w:rFonts w:hint="eastAsia"/>
        </w:rPr>
        <w:t>0</w:t>
      </w:r>
      <w:r w:rsidR="00C94169">
        <w:rPr>
          <w:rFonts w:hint="eastAsia"/>
        </w:rPr>
        <w:t>となる点を</w:t>
      </w:r>
      <w:r w:rsidR="00B676FB">
        <w:rPr>
          <w:rFonts w:hint="eastAsia"/>
        </w:rPr>
        <w:t>「最もデータ番号の大きい信号強度の極小値」</w:t>
      </w:r>
      <w:r w:rsidR="00C94169">
        <w:rPr>
          <w:rFonts w:hint="eastAsia"/>
        </w:rPr>
        <w:t>であると仮定し，それ以降のデータは</w:t>
      </w:r>
      <w:r w:rsidR="00046F99">
        <w:rPr>
          <w:rFonts w:hint="eastAsia"/>
        </w:rPr>
        <w:t>切り捨てた</w:t>
      </w:r>
      <w:r w:rsidR="00046F99">
        <w:rPr>
          <w:rFonts w:hint="eastAsia"/>
        </w:rPr>
        <w:t xml:space="preserve">. </w:t>
      </w:r>
      <w:r w:rsidR="00C544AB">
        <w:rPr>
          <w:rFonts w:hint="eastAsia"/>
        </w:rPr>
        <w:t>この</w:t>
      </w:r>
      <w:r w:rsidR="00165D90">
        <w:rPr>
          <w:rFonts w:hint="eastAsia"/>
        </w:rPr>
        <w:t>対応関係</w:t>
      </w:r>
      <w:r w:rsidR="00C544AB">
        <w:rPr>
          <w:rFonts w:hint="eastAsia"/>
        </w:rPr>
        <w:t>を用いて</w:t>
      </w:r>
      <w:r w:rsidR="007F4097">
        <w:rPr>
          <w:rFonts w:hint="eastAsia"/>
        </w:rPr>
        <w:t>，</w:t>
      </w:r>
      <w:r w:rsidR="00C544AB">
        <w:rPr>
          <w:rFonts w:hint="eastAsia"/>
        </w:rPr>
        <w:t>各データの</w:t>
      </w:r>
      <w:r w:rsidR="00A711AB">
        <w:rPr>
          <w:rFonts w:hint="eastAsia"/>
        </w:rPr>
        <w:t>信号強度と</w:t>
      </w:r>
      <w:r w:rsidR="00A711AB">
        <w:rPr>
          <w:rFonts w:hint="eastAsia"/>
        </w:rPr>
        <w:t>XUV-IR</w:t>
      </w:r>
      <w:r w:rsidR="00A711AB">
        <w:rPr>
          <w:rFonts w:hint="eastAsia"/>
        </w:rPr>
        <w:t>ディレイの関係を</w:t>
      </w:r>
      <w:r w:rsidR="00026A21">
        <w:rPr>
          <w:rFonts w:hint="eastAsia"/>
        </w:rPr>
        <w:t>改めて</w:t>
      </w:r>
      <w:r w:rsidR="001263F0">
        <w:rPr>
          <w:rFonts w:hint="eastAsia"/>
        </w:rPr>
        <w:t>求めた</w:t>
      </w:r>
      <w:r w:rsidR="00C817D3">
        <w:rPr>
          <w:rFonts w:hint="eastAsia"/>
        </w:rPr>
        <w:t xml:space="preserve">. </w:t>
      </w:r>
      <w:r w:rsidR="00B45EE7">
        <w:rPr>
          <w:rFonts w:hint="eastAsia"/>
        </w:rPr>
        <w:t>以上の処理で得られた，各次の高次高調波の信号強度と，</w:t>
      </w:r>
      <w:r w:rsidR="00B45EE7">
        <w:rPr>
          <w:rFonts w:hint="eastAsia"/>
        </w:rPr>
        <w:t>XUV-IR</w:t>
      </w:r>
      <w:r w:rsidR="00B45EE7">
        <w:rPr>
          <w:rFonts w:hint="eastAsia"/>
        </w:rPr>
        <w:t>のディレイとの関係を次の第</w:t>
      </w:r>
      <w:r w:rsidR="00B45EE7">
        <w:rPr>
          <w:rFonts w:hint="eastAsia"/>
        </w:rPr>
        <w:t>4</w:t>
      </w:r>
      <w:r w:rsidR="00B45EE7">
        <w:rPr>
          <w:rFonts w:hint="eastAsia"/>
        </w:rPr>
        <w:t>章で示す</w:t>
      </w:r>
      <w:r w:rsidR="00B45EE7">
        <w:rPr>
          <w:rFonts w:hint="eastAsia"/>
        </w:rPr>
        <w:t xml:space="preserve">. </w:t>
      </w:r>
    </w:p>
    <w:p w14:paraId="3A5258C8" w14:textId="77777777" w:rsidR="00A378D1" w:rsidRPr="00A378D1" w:rsidRDefault="00A378D1" w:rsidP="00A378D1"/>
    <w:p w14:paraId="15C2CAEE" w14:textId="77777777" w:rsidR="00F47F3B" w:rsidRDefault="00D713A0" w:rsidP="00F47F3B">
      <w:pPr>
        <w:widowControl/>
        <w:jc w:val="left"/>
      </w:pPr>
      <w:r>
        <w:t>第</w:t>
      </w:r>
      <w:r>
        <w:t>4</w:t>
      </w:r>
      <w:r>
        <w:t>章</w:t>
      </w:r>
      <w:r>
        <w:rPr>
          <w:rFonts w:hint="eastAsia"/>
        </w:rPr>
        <w:t xml:space="preserve"> </w:t>
      </w:r>
      <w:r w:rsidR="006844C0">
        <w:rPr>
          <w:rFonts w:hint="eastAsia"/>
        </w:rPr>
        <w:t>高次高調波と赤外光の時間差の関数としての信号強度の測定結果</w:t>
      </w:r>
    </w:p>
    <w:p w14:paraId="46273A66" w14:textId="77777777" w:rsidR="00F47F3B" w:rsidRDefault="00F47F3B" w:rsidP="00F47F3B">
      <w:pPr>
        <w:widowControl/>
        <w:jc w:val="left"/>
      </w:pPr>
    </w:p>
    <w:p w14:paraId="683500FE" w14:textId="6CEFCA0D" w:rsidR="00F47F3B" w:rsidRDefault="00D713A0" w:rsidP="00F47F3B">
      <w:pPr>
        <w:widowControl/>
        <w:jc w:val="left"/>
      </w:pPr>
      <w:r>
        <w:rPr>
          <w:rFonts w:hint="eastAsia"/>
        </w:rPr>
        <w:t xml:space="preserve">4.1 </w:t>
      </w:r>
      <w:r w:rsidR="000F4A30">
        <w:rPr>
          <w:rFonts w:hint="eastAsia"/>
        </w:rPr>
        <w:t>IR</w:t>
      </w:r>
      <w:r w:rsidR="000F4A30">
        <w:rPr>
          <w:rFonts w:hint="eastAsia"/>
        </w:rPr>
        <w:t>強度が弱い場合（測定</w:t>
      </w:r>
      <w:r w:rsidR="000F4A30">
        <w:rPr>
          <w:rFonts w:hint="eastAsia"/>
        </w:rPr>
        <w:t>1</w:t>
      </w:r>
      <w:r w:rsidR="000F4A30">
        <w:rPr>
          <w:rFonts w:hint="eastAsia"/>
        </w:rPr>
        <w:t>）の測定結果</w:t>
      </w:r>
    </w:p>
    <w:p w14:paraId="73D158EE" w14:textId="148B83EE" w:rsidR="007B7405" w:rsidRPr="00565CE9" w:rsidRDefault="009F1027" w:rsidP="00F47F3B">
      <w:r>
        <w:t>今回の研究で</w:t>
      </w:r>
      <w:r w:rsidR="000509B1">
        <w:t>は</w:t>
      </w:r>
      <w:r w:rsidR="000509B1">
        <w:rPr>
          <w:rFonts w:hint="eastAsia"/>
        </w:rPr>
        <w:t>，</w:t>
      </w:r>
      <w:r w:rsidR="000509B1">
        <w:t>高次高調波</w:t>
      </w:r>
      <w:r w:rsidR="000509B1">
        <w:rPr>
          <w:rFonts w:hint="eastAsia"/>
        </w:rPr>
        <w:t>(XUV)</w:t>
      </w:r>
      <w:r w:rsidR="000509B1">
        <w:rPr>
          <w:rFonts w:hint="eastAsia"/>
        </w:rPr>
        <w:t>と</w:t>
      </w:r>
      <w:r>
        <w:rPr>
          <w:rFonts w:hint="eastAsia"/>
        </w:rPr>
        <w:t>IR</w:t>
      </w:r>
      <w:r w:rsidR="000509B1">
        <w:rPr>
          <w:rFonts w:hint="eastAsia"/>
        </w:rPr>
        <w:t>光の</w:t>
      </w:r>
      <w:r>
        <w:rPr>
          <w:rFonts w:hint="eastAsia"/>
        </w:rPr>
        <w:t>ディレイ</w:t>
      </w:r>
      <w:r w:rsidR="000509B1">
        <w:rPr>
          <w:rFonts w:hint="eastAsia"/>
        </w:rPr>
        <w:t>を変化させる測定を，</w:t>
      </w:r>
      <w:r w:rsidR="000509B1">
        <w:rPr>
          <w:rFonts w:hint="eastAsia"/>
        </w:rPr>
        <w:t>IR</w:t>
      </w:r>
      <w:r w:rsidR="000509B1">
        <w:rPr>
          <w:rFonts w:hint="eastAsia"/>
        </w:rPr>
        <w:t>光の強度が弱い場合（測定</w:t>
      </w:r>
      <w:r w:rsidR="000509B1">
        <w:rPr>
          <w:rFonts w:hint="eastAsia"/>
        </w:rPr>
        <w:t>1</w:t>
      </w:r>
      <w:r w:rsidR="000509B1">
        <w:rPr>
          <w:rFonts w:hint="eastAsia"/>
        </w:rPr>
        <w:t>）と強い場合（測定</w:t>
      </w:r>
      <w:r w:rsidR="000509B1">
        <w:rPr>
          <w:rFonts w:hint="eastAsia"/>
        </w:rPr>
        <w:t>2</w:t>
      </w:r>
      <w:r w:rsidR="000509B1">
        <w:rPr>
          <w:rFonts w:hint="eastAsia"/>
        </w:rPr>
        <w:t>）</w:t>
      </w:r>
      <w:r w:rsidR="000509B1">
        <w:t>の</w:t>
      </w:r>
      <w:r w:rsidR="000509B1">
        <w:rPr>
          <w:rFonts w:hint="eastAsia"/>
        </w:rPr>
        <w:t>2</w:t>
      </w:r>
      <w:r w:rsidR="000509B1">
        <w:rPr>
          <w:rFonts w:hint="eastAsia"/>
        </w:rPr>
        <w:t>パターンで行った</w:t>
      </w:r>
      <w:r w:rsidR="000509B1">
        <w:rPr>
          <w:rFonts w:hint="eastAsia"/>
        </w:rPr>
        <w:t xml:space="preserve">. </w:t>
      </w:r>
      <w:r w:rsidR="000509B1">
        <w:rPr>
          <w:rFonts w:hint="eastAsia"/>
        </w:rPr>
        <w:t>はじめに，</w:t>
      </w:r>
      <w:r w:rsidR="000509B1">
        <w:rPr>
          <w:rFonts w:hint="eastAsia"/>
        </w:rPr>
        <w:t>IR</w:t>
      </w:r>
      <w:r w:rsidR="000509B1">
        <w:rPr>
          <w:rFonts w:hint="eastAsia"/>
        </w:rPr>
        <w:t>光の強度が弱い場合（測定</w:t>
      </w:r>
      <w:r w:rsidR="000509B1">
        <w:rPr>
          <w:rFonts w:hint="eastAsia"/>
        </w:rPr>
        <w:t>1</w:t>
      </w:r>
      <w:r w:rsidR="00670F5C">
        <w:rPr>
          <w:rFonts w:hint="eastAsia"/>
        </w:rPr>
        <w:t>）におけ</w:t>
      </w:r>
      <w:r w:rsidR="00046378">
        <w:rPr>
          <w:rFonts w:hint="eastAsia"/>
        </w:rPr>
        <w:t>る，</w:t>
      </w:r>
      <w:r w:rsidR="00942A00">
        <w:rPr>
          <w:rFonts w:hint="eastAsia"/>
        </w:rPr>
        <w:t>各次数に相当するエネルギーによって生じた光電子の信号強度を，</w:t>
      </w:r>
      <w:r w:rsidR="00942A00">
        <w:rPr>
          <w:rFonts w:hint="eastAsia"/>
        </w:rPr>
        <w:t>11</w:t>
      </w:r>
      <w:r w:rsidR="00942A00">
        <w:rPr>
          <w:rFonts w:hint="eastAsia"/>
        </w:rPr>
        <w:t>次，</w:t>
      </w:r>
      <w:r w:rsidR="00942A00">
        <w:rPr>
          <w:rFonts w:hint="eastAsia"/>
        </w:rPr>
        <w:t>12</w:t>
      </w:r>
      <w:r w:rsidR="00942A00">
        <w:rPr>
          <w:rFonts w:hint="eastAsia"/>
        </w:rPr>
        <w:t>次，</w:t>
      </w:r>
      <w:r w:rsidR="00942A00">
        <w:rPr>
          <w:rFonts w:hint="eastAsia"/>
        </w:rPr>
        <w:t>13</w:t>
      </w:r>
      <w:r w:rsidR="00942A00">
        <w:rPr>
          <w:rFonts w:hint="eastAsia"/>
        </w:rPr>
        <w:t>次，</w:t>
      </w:r>
      <w:r w:rsidR="00942A00">
        <w:rPr>
          <w:rFonts w:hint="eastAsia"/>
        </w:rPr>
        <w:t>14</w:t>
      </w:r>
      <w:r w:rsidR="00942A00">
        <w:rPr>
          <w:rFonts w:hint="eastAsia"/>
        </w:rPr>
        <w:t>次，</w:t>
      </w:r>
      <w:r w:rsidR="00942A00">
        <w:rPr>
          <w:rFonts w:hint="eastAsia"/>
        </w:rPr>
        <w:t>15</w:t>
      </w:r>
      <w:r w:rsidR="00942A00">
        <w:rPr>
          <w:rFonts w:hint="eastAsia"/>
        </w:rPr>
        <w:t>次の順に，それぞれ</w:t>
      </w:r>
      <w:r w:rsidR="004A64CC">
        <w:rPr>
          <w:rFonts w:hint="eastAsia"/>
        </w:rPr>
        <w:t>図</w:t>
      </w:r>
      <w:r w:rsidR="004E5A12">
        <w:rPr>
          <w:rFonts w:hint="eastAsia"/>
        </w:rPr>
        <w:t>4.1</w:t>
      </w:r>
      <w:r w:rsidR="004A64CC">
        <w:rPr>
          <w:rFonts w:hint="eastAsia"/>
        </w:rPr>
        <w:t>，</w:t>
      </w:r>
      <w:r w:rsidR="00942A00">
        <w:rPr>
          <w:rFonts w:hint="eastAsia"/>
        </w:rPr>
        <w:t>図</w:t>
      </w:r>
      <w:r w:rsidR="004E5A12">
        <w:rPr>
          <w:rFonts w:hint="eastAsia"/>
        </w:rPr>
        <w:t>4.</w:t>
      </w:r>
      <w:r w:rsidR="004A64CC">
        <w:rPr>
          <w:rFonts w:hint="eastAsia"/>
        </w:rPr>
        <w:t>2</w:t>
      </w:r>
      <w:r w:rsidR="004A64CC">
        <w:rPr>
          <w:rFonts w:hint="eastAsia"/>
        </w:rPr>
        <w:t>，</w:t>
      </w:r>
      <w:r w:rsidR="00942A00">
        <w:rPr>
          <w:rFonts w:hint="eastAsia"/>
        </w:rPr>
        <w:t>図</w:t>
      </w:r>
      <w:r w:rsidR="004E5A12">
        <w:rPr>
          <w:rFonts w:hint="eastAsia"/>
        </w:rPr>
        <w:t>4.</w:t>
      </w:r>
      <w:r w:rsidR="004A64CC">
        <w:rPr>
          <w:rFonts w:hint="eastAsia"/>
        </w:rPr>
        <w:t>3</w:t>
      </w:r>
      <w:r w:rsidR="004A64CC">
        <w:rPr>
          <w:rFonts w:hint="eastAsia"/>
        </w:rPr>
        <w:t>，</w:t>
      </w:r>
      <w:r w:rsidR="00942A00">
        <w:rPr>
          <w:rFonts w:hint="eastAsia"/>
        </w:rPr>
        <w:t>図</w:t>
      </w:r>
      <w:r w:rsidR="00942A00">
        <w:rPr>
          <w:rFonts w:hint="eastAsia"/>
        </w:rPr>
        <w:t>4.4</w:t>
      </w:r>
      <w:r w:rsidR="00942A00">
        <w:rPr>
          <w:rFonts w:hint="eastAsia"/>
        </w:rPr>
        <w:t>，図</w:t>
      </w:r>
      <w:r w:rsidR="00942A00">
        <w:rPr>
          <w:rFonts w:hint="eastAsia"/>
        </w:rPr>
        <w:t>4.5</w:t>
      </w:r>
      <w:r w:rsidR="004E5A12">
        <w:rPr>
          <w:rFonts w:hint="eastAsia"/>
        </w:rPr>
        <w:t>に</w:t>
      </w:r>
      <w:r w:rsidR="004A64CC">
        <w:rPr>
          <w:rFonts w:hint="eastAsia"/>
        </w:rPr>
        <w:t>示した</w:t>
      </w:r>
      <w:r w:rsidR="004A64CC">
        <w:rPr>
          <w:rFonts w:hint="eastAsia"/>
        </w:rPr>
        <w:t xml:space="preserve">. </w:t>
      </w:r>
    </w:p>
    <w:p w14:paraId="414D9913" w14:textId="5F7C17D2" w:rsidR="000D5FBF" w:rsidRDefault="00927A54" w:rsidP="00927A54">
      <w:pPr>
        <w:jc w:val="center"/>
      </w:pPr>
      <w:r>
        <w:rPr>
          <w:noProof/>
        </w:rPr>
        <w:drawing>
          <wp:inline distT="0" distB="0" distL="0" distR="0" wp14:anchorId="7CEFC098" wp14:editId="019649EF">
            <wp:extent cx="5408762" cy="2913789"/>
            <wp:effectExtent l="0" t="0" r="1905" b="12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20926" cy="2920342"/>
                    </a:xfrm>
                    <a:prstGeom prst="rect">
                      <a:avLst/>
                    </a:prstGeom>
                    <a:noFill/>
                    <a:ln>
                      <a:noFill/>
                    </a:ln>
                  </pic:spPr>
                </pic:pic>
              </a:graphicData>
            </a:graphic>
          </wp:inline>
        </w:drawing>
      </w:r>
    </w:p>
    <w:p w14:paraId="58F6360F" w14:textId="3C981993" w:rsidR="00565CE9" w:rsidRDefault="00565CE9" w:rsidP="00565CE9">
      <w:pPr>
        <w:jc w:val="center"/>
      </w:pPr>
      <w:r>
        <w:t>図</w:t>
      </w:r>
      <w:r w:rsidR="00A47AEC">
        <w:rPr>
          <w:rFonts w:hint="eastAsia"/>
        </w:rPr>
        <w:t xml:space="preserve">4.1 </w:t>
      </w:r>
      <w:r w:rsidR="00A47AEC">
        <w:rPr>
          <w:rFonts w:hint="eastAsia"/>
        </w:rPr>
        <w:t>第</w:t>
      </w:r>
      <w:r>
        <w:t>11</w:t>
      </w:r>
      <w:r>
        <w:t>次高調波</w:t>
      </w:r>
      <w:r w:rsidR="009C498E">
        <w:t>に相当するエネルギーによって生じた光電子の信号強度</w:t>
      </w:r>
      <w:r w:rsidR="00AD477D">
        <w:t>（測定１）</w:t>
      </w:r>
    </w:p>
    <w:p w14:paraId="1593C27B" w14:textId="77777777" w:rsidR="00B40FCE" w:rsidRPr="00DB666B" w:rsidRDefault="00B40FCE" w:rsidP="00565CE9">
      <w:pPr>
        <w:jc w:val="center"/>
      </w:pPr>
    </w:p>
    <w:p w14:paraId="7884B437" w14:textId="54FBAFB9" w:rsidR="00565CE9" w:rsidRDefault="00927A54" w:rsidP="00565CE9">
      <w:pPr>
        <w:jc w:val="center"/>
      </w:pPr>
      <w:r>
        <w:rPr>
          <w:noProof/>
        </w:rPr>
        <w:lastRenderedPageBreak/>
        <w:drawing>
          <wp:inline distT="0" distB="0" distL="0" distR="0" wp14:anchorId="585A2A79" wp14:editId="0C8E06B4">
            <wp:extent cx="5396349" cy="2907102"/>
            <wp:effectExtent l="0" t="0" r="0" b="762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4730" cy="2911617"/>
                    </a:xfrm>
                    <a:prstGeom prst="rect">
                      <a:avLst/>
                    </a:prstGeom>
                    <a:noFill/>
                    <a:ln>
                      <a:noFill/>
                    </a:ln>
                  </pic:spPr>
                </pic:pic>
              </a:graphicData>
            </a:graphic>
          </wp:inline>
        </w:drawing>
      </w:r>
    </w:p>
    <w:p w14:paraId="160288DC" w14:textId="78AC6B0C" w:rsidR="00565CE9" w:rsidRDefault="00565CE9" w:rsidP="00565CE9">
      <w:pPr>
        <w:jc w:val="center"/>
      </w:pPr>
      <w:r>
        <w:t>図</w:t>
      </w:r>
      <w:r>
        <w:rPr>
          <w:rFonts w:hint="eastAsia"/>
        </w:rPr>
        <w:t>4</w:t>
      </w:r>
      <w:r w:rsidR="00C55F16">
        <w:t>.2</w:t>
      </w:r>
      <w:r>
        <w:t xml:space="preserve"> </w:t>
      </w:r>
      <w:r w:rsidR="00C55F16">
        <w:t>第</w:t>
      </w:r>
      <w:r>
        <w:t>12</w:t>
      </w:r>
      <w:r>
        <w:t>次高調波</w:t>
      </w:r>
      <w:r w:rsidR="00DE5DCF">
        <w:t>に相当するエネルギーによって生じた光電子の信号強度</w:t>
      </w:r>
      <w:r w:rsidR="005C6263">
        <w:t>（測定</w:t>
      </w:r>
      <w:r w:rsidR="005C6263">
        <w:t>1</w:t>
      </w:r>
      <w:r w:rsidR="005C6263">
        <w:t>）</w:t>
      </w:r>
    </w:p>
    <w:p w14:paraId="7A492288" w14:textId="03A98FF9" w:rsidR="00565CE9" w:rsidRDefault="00927A54" w:rsidP="00565CE9">
      <w:pPr>
        <w:jc w:val="center"/>
      </w:pPr>
      <w:r>
        <w:rPr>
          <w:noProof/>
        </w:rPr>
        <w:drawing>
          <wp:inline distT="0" distB="0" distL="0" distR="0" wp14:anchorId="0D4F59F8" wp14:editId="0E138684">
            <wp:extent cx="5268245" cy="2838090"/>
            <wp:effectExtent l="0" t="0" r="8890" b="63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9839" cy="2849723"/>
                    </a:xfrm>
                    <a:prstGeom prst="rect">
                      <a:avLst/>
                    </a:prstGeom>
                    <a:noFill/>
                    <a:ln>
                      <a:noFill/>
                    </a:ln>
                  </pic:spPr>
                </pic:pic>
              </a:graphicData>
            </a:graphic>
          </wp:inline>
        </w:drawing>
      </w:r>
    </w:p>
    <w:p w14:paraId="62BEA79A" w14:textId="4CAAD217" w:rsidR="00565CE9" w:rsidRDefault="00565CE9" w:rsidP="00565CE9">
      <w:pPr>
        <w:jc w:val="center"/>
      </w:pPr>
      <w:r>
        <w:t>図</w:t>
      </w:r>
      <w:r>
        <w:rPr>
          <w:rFonts w:hint="eastAsia"/>
        </w:rPr>
        <w:t>4</w:t>
      </w:r>
      <w:r w:rsidR="00C70436">
        <w:t>.3</w:t>
      </w:r>
      <w:r>
        <w:t xml:space="preserve"> </w:t>
      </w:r>
      <w:r w:rsidR="00C70436">
        <w:t>第</w:t>
      </w:r>
      <w:r>
        <w:t>13</w:t>
      </w:r>
      <w:r>
        <w:t>次高調波</w:t>
      </w:r>
      <w:r w:rsidR="000F7D80">
        <w:t>に相当するエネルギーによって生じた光電子の信号強度</w:t>
      </w:r>
      <w:r w:rsidR="001F1787">
        <w:t>（測定</w:t>
      </w:r>
      <w:r w:rsidR="001F1787">
        <w:t>1</w:t>
      </w:r>
      <w:r w:rsidR="001F1787">
        <w:t>）</w:t>
      </w:r>
    </w:p>
    <w:p w14:paraId="4730A3E0" w14:textId="77777777" w:rsidR="00565CE9" w:rsidRDefault="00565CE9" w:rsidP="00565CE9">
      <w:pPr>
        <w:jc w:val="center"/>
      </w:pPr>
    </w:p>
    <w:p w14:paraId="34E56672" w14:textId="66097B8D" w:rsidR="00242901" w:rsidRDefault="00927A54" w:rsidP="00565CE9">
      <w:pPr>
        <w:jc w:val="center"/>
      </w:pPr>
      <w:r>
        <w:rPr>
          <w:noProof/>
        </w:rPr>
        <w:lastRenderedPageBreak/>
        <w:drawing>
          <wp:inline distT="0" distB="0" distL="0" distR="0" wp14:anchorId="37B6666C" wp14:editId="0435CE52">
            <wp:extent cx="5396349" cy="2907102"/>
            <wp:effectExtent l="0" t="0" r="0" b="762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9468" cy="2914169"/>
                    </a:xfrm>
                    <a:prstGeom prst="rect">
                      <a:avLst/>
                    </a:prstGeom>
                    <a:noFill/>
                    <a:ln>
                      <a:noFill/>
                    </a:ln>
                  </pic:spPr>
                </pic:pic>
              </a:graphicData>
            </a:graphic>
          </wp:inline>
        </w:drawing>
      </w:r>
    </w:p>
    <w:p w14:paraId="2EE2775C" w14:textId="6B5C042C" w:rsidR="00242901" w:rsidRDefault="00242901" w:rsidP="00565CE9">
      <w:pPr>
        <w:jc w:val="center"/>
      </w:pPr>
      <w:r>
        <w:t>図</w:t>
      </w:r>
      <w:r>
        <w:rPr>
          <w:rFonts w:hint="eastAsia"/>
        </w:rPr>
        <w:t>4</w:t>
      </w:r>
      <w:r>
        <w:t xml:space="preserve">.4 </w:t>
      </w:r>
      <w:r>
        <w:t>第</w:t>
      </w:r>
      <w:r>
        <w:t>14</w:t>
      </w:r>
      <w:r>
        <w:t>次高調波に相当するエネルギーによって生じた光電子の信号強度（測定</w:t>
      </w:r>
      <w:r>
        <w:t>1</w:t>
      </w:r>
      <w:r>
        <w:t>）</w:t>
      </w:r>
    </w:p>
    <w:p w14:paraId="4418FFDC" w14:textId="035CB3DB" w:rsidR="00242901" w:rsidRDefault="00927A54" w:rsidP="00565CE9">
      <w:pPr>
        <w:jc w:val="center"/>
      </w:pPr>
      <w:r>
        <w:rPr>
          <w:noProof/>
        </w:rPr>
        <w:drawing>
          <wp:inline distT="0" distB="0" distL="0" distR="0" wp14:anchorId="21215778" wp14:editId="30840DA4">
            <wp:extent cx="5412362" cy="2915728"/>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3694" cy="2921833"/>
                    </a:xfrm>
                    <a:prstGeom prst="rect">
                      <a:avLst/>
                    </a:prstGeom>
                    <a:noFill/>
                    <a:ln>
                      <a:noFill/>
                    </a:ln>
                  </pic:spPr>
                </pic:pic>
              </a:graphicData>
            </a:graphic>
          </wp:inline>
        </w:drawing>
      </w:r>
    </w:p>
    <w:p w14:paraId="0E1C8480" w14:textId="05268DEE" w:rsidR="00242901" w:rsidRPr="00242901" w:rsidRDefault="00242901" w:rsidP="00565CE9">
      <w:pPr>
        <w:jc w:val="center"/>
      </w:pPr>
      <w:r>
        <w:t>図</w:t>
      </w:r>
      <w:r>
        <w:rPr>
          <w:rFonts w:hint="eastAsia"/>
        </w:rPr>
        <w:t>4</w:t>
      </w:r>
      <w:r>
        <w:t xml:space="preserve">.5 </w:t>
      </w:r>
      <w:r>
        <w:t>第</w:t>
      </w:r>
      <w:r>
        <w:t>15</w:t>
      </w:r>
      <w:r>
        <w:t>次高調波に相当するエネルギーによって生じた光電子の信号強度（測定</w:t>
      </w:r>
      <w:r>
        <w:t>1</w:t>
      </w:r>
      <w:r>
        <w:t>）</w:t>
      </w:r>
    </w:p>
    <w:p w14:paraId="300B958D" w14:textId="1218E4A3" w:rsidR="00D713A0" w:rsidRDefault="00D713A0" w:rsidP="00D713A0">
      <w:r>
        <w:t>4</w:t>
      </w:r>
      <w:r>
        <w:rPr>
          <w:rFonts w:hint="eastAsia"/>
        </w:rPr>
        <w:t xml:space="preserve">.2 </w:t>
      </w:r>
      <w:r>
        <w:t>IR</w:t>
      </w:r>
      <w:r w:rsidR="00A82315">
        <w:t>光の強度が</w:t>
      </w:r>
      <w:r w:rsidR="00515095">
        <w:t>強い場合</w:t>
      </w:r>
      <w:r w:rsidR="00E04B09">
        <w:t>（測定</w:t>
      </w:r>
      <w:r w:rsidR="00E04B09">
        <w:rPr>
          <w:rFonts w:hint="eastAsia"/>
        </w:rPr>
        <w:t>2</w:t>
      </w:r>
      <w:r w:rsidR="00E04B09">
        <w:rPr>
          <w:rFonts w:hint="eastAsia"/>
        </w:rPr>
        <w:t>）</w:t>
      </w:r>
      <w:r>
        <w:t>の測定結果</w:t>
      </w:r>
    </w:p>
    <w:p w14:paraId="1F259554" w14:textId="62AB4823" w:rsidR="008762BF" w:rsidRPr="00565CE9" w:rsidRDefault="000D5FBF" w:rsidP="008762BF">
      <w:r>
        <w:rPr>
          <w:rFonts w:hint="eastAsia"/>
        </w:rPr>
        <w:t>IR</w:t>
      </w:r>
      <w:r>
        <w:rPr>
          <w:rFonts w:hint="eastAsia"/>
        </w:rPr>
        <w:t>高強度</w:t>
      </w:r>
      <w:r w:rsidR="004A3062">
        <w:rPr>
          <w:rFonts w:hint="eastAsia"/>
        </w:rPr>
        <w:t>が強い場合（測定</w:t>
      </w:r>
      <w:r w:rsidR="004A3062">
        <w:rPr>
          <w:rFonts w:hint="eastAsia"/>
        </w:rPr>
        <w:t>2</w:t>
      </w:r>
      <w:r w:rsidR="004A3062">
        <w:rPr>
          <w:rFonts w:hint="eastAsia"/>
        </w:rPr>
        <w:t>）</w:t>
      </w:r>
      <w:r>
        <w:rPr>
          <w:rFonts w:hint="eastAsia"/>
        </w:rPr>
        <w:t>の</w:t>
      </w:r>
      <w:r w:rsidR="008762BF">
        <w:rPr>
          <w:rFonts w:hint="eastAsia"/>
        </w:rPr>
        <w:t>各次数に相当するエネルギーによって生じた光電子の信号強度を，</w:t>
      </w:r>
      <w:r w:rsidR="008762BF">
        <w:rPr>
          <w:rFonts w:hint="eastAsia"/>
        </w:rPr>
        <w:t>11</w:t>
      </w:r>
      <w:r w:rsidR="008762BF">
        <w:rPr>
          <w:rFonts w:hint="eastAsia"/>
        </w:rPr>
        <w:t>次，</w:t>
      </w:r>
      <w:r w:rsidR="008762BF">
        <w:rPr>
          <w:rFonts w:hint="eastAsia"/>
        </w:rPr>
        <w:t>12</w:t>
      </w:r>
      <w:r w:rsidR="008762BF">
        <w:rPr>
          <w:rFonts w:hint="eastAsia"/>
        </w:rPr>
        <w:t>次，</w:t>
      </w:r>
      <w:r w:rsidR="008762BF">
        <w:rPr>
          <w:rFonts w:hint="eastAsia"/>
        </w:rPr>
        <w:t>13</w:t>
      </w:r>
      <w:r w:rsidR="008762BF">
        <w:rPr>
          <w:rFonts w:hint="eastAsia"/>
        </w:rPr>
        <w:t>次，</w:t>
      </w:r>
      <w:r w:rsidR="008762BF">
        <w:rPr>
          <w:rFonts w:hint="eastAsia"/>
        </w:rPr>
        <w:t>14</w:t>
      </w:r>
      <w:r w:rsidR="008762BF">
        <w:rPr>
          <w:rFonts w:hint="eastAsia"/>
        </w:rPr>
        <w:t>次，</w:t>
      </w:r>
      <w:r w:rsidR="008762BF">
        <w:rPr>
          <w:rFonts w:hint="eastAsia"/>
        </w:rPr>
        <w:t>15</w:t>
      </w:r>
      <w:r w:rsidR="008762BF">
        <w:rPr>
          <w:rFonts w:hint="eastAsia"/>
        </w:rPr>
        <w:t>次の順に，それぞれ図</w:t>
      </w:r>
      <w:r w:rsidR="008762BF">
        <w:rPr>
          <w:rFonts w:hint="eastAsia"/>
        </w:rPr>
        <w:t>4.6</w:t>
      </w:r>
      <w:r w:rsidR="008762BF">
        <w:rPr>
          <w:rFonts w:hint="eastAsia"/>
        </w:rPr>
        <w:t>，図</w:t>
      </w:r>
      <w:r w:rsidR="008762BF">
        <w:rPr>
          <w:rFonts w:hint="eastAsia"/>
        </w:rPr>
        <w:t>4.7</w:t>
      </w:r>
      <w:r w:rsidR="008762BF">
        <w:rPr>
          <w:rFonts w:hint="eastAsia"/>
        </w:rPr>
        <w:t>，図</w:t>
      </w:r>
      <w:r w:rsidR="008762BF">
        <w:rPr>
          <w:rFonts w:hint="eastAsia"/>
        </w:rPr>
        <w:t>4.8</w:t>
      </w:r>
      <w:r w:rsidR="008762BF">
        <w:rPr>
          <w:rFonts w:hint="eastAsia"/>
        </w:rPr>
        <w:t>，図</w:t>
      </w:r>
      <w:r w:rsidR="008762BF">
        <w:rPr>
          <w:rFonts w:hint="eastAsia"/>
        </w:rPr>
        <w:t>4.9</w:t>
      </w:r>
      <w:r w:rsidR="008762BF">
        <w:rPr>
          <w:rFonts w:hint="eastAsia"/>
        </w:rPr>
        <w:t>，図</w:t>
      </w:r>
      <w:r w:rsidR="008762BF">
        <w:rPr>
          <w:rFonts w:hint="eastAsia"/>
        </w:rPr>
        <w:t>4.10</w:t>
      </w:r>
      <w:r w:rsidR="008762BF">
        <w:rPr>
          <w:rFonts w:hint="eastAsia"/>
        </w:rPr>
        <w:t>に示した</w:t>
      </w:r>
      <w:r w:rsidR="008762BF">
        <w:rPr>
          <w:rFonts w:hint="eastAsia"/>
        </w:rPr>
        <w:t xml:space="preserve">. </w:t>
      </w:r>
    </w:p>
    <w:p w14:paraId="47751F82" w14:textId="6025A486" w:rsidR="000D5FBF" w:rsidRPr="008762BF" w:rsidRDefault="000D5FBF" w:rsidP="008762BF"/>
    <w:p w14:paraId="73469D88" w14:textId="5928B392" w:rsidR="00E92520" w:rsidRDefault="00927A54" w:rsidP="00CC3641">
      <w:pPr>
        <w:jc w:val="center"/>
      </w:pPr>
      <w:r>
        <w:rPr>
          <w:noProof/>
        </w:rPr>
        <w:lastRenderedPageBreak/>
        <w:drawing>
          <wp:inline distT="0" distB="0" distL="0" distR="0" wp14:anchorId="435E734D" wp14:editId="5CBBD090">
            <wp:extent cx="5412362" cy="2915728"/>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1046" cy="2925794"/>
                    </a:xfrm>
                    <a:prstGeom prst="rect">
                      <a:avLst/>
                    </a:prstGeom>
                    <a:noFill/>
                    <a:ln>
                      <a:noFill/>
                    </a:ln>
                  </pic:spPr>
                </pic:pic>
              </a:graphicData>
            </a:graphic>
          </wp:inline>
        </w:drawing>
      </w:r>
    </w:p>
    <w:p w14:paraId="77166C67" w14:textId="489A0EB6" w:rsidR="00572F48" w:rsidRDefault="00572F48" w:rsidP="00572F48">
      <w:pPr>
        <w:jc w:val="center"/>
      </w:pPr>
      <w:r>
        <w:t>図</w:t>
      </w:r>
      <w:r>
        <w:rPr>
          <w:rFonts w:hint="eastAsia"/>
        </w:rPr>
        <w:t>4</w:t>
      </w:r>
      <w:r w:rsidR="008762BF">
        <w:t>.6</w:t>
      </w:r>
      <w:r w:rsidR="004A3062">
        <w:rPr>
          <w:rFonts w:hint="eastAsia"/>
        </w:rPr>
        <w:t>第</w:t>
      </w:r>
      <w:r>
        <w:t>11</w:t>
      </w:r>
      <w:r>
        <w:t>次高調波</w:t>
      </w:r>
      <w:r w:rsidR="000F7D80">
        <w:t>に相当するエネルギーによって生じた光電子の信号強度</w:t>
      </w:r>
      <w:r w:rsidR="00926C7B">
        <w:t>（測定</w:t>
      </w:r>
      <w:r w:rsidR="00926C7B">
        <w:rPr>
          <w:rFonts w:hint="eastAsia"/>
        </w:rPr>
        <w:t>2</w:t>
      </w:r>
      <w:r w:rsidR="00926C7B">
        <w:rPr>
          <w:rFonts w:hint="eastAsia"/>
        </w:rPr>
        <w:t>）</w:t>
      </w:r>
    </w:p>
    <w:p w14:paraId="3249B151" w14:textId="1A5C9CCB" w:rsidR="00905D54" w:rsidRDefault="00927A54" w:rsidP="00572F48">
      <w:pPr>
        <w:jc w:val="center"/>
      </w:pPr>
      <w:r>
        <w:rPr>
          <w:noProof/>
        </w:rPr>
        <w:drawing>
          <wp:inline distT="0" distB="0" distL="0" distR="0" wp14:anchorId="50AE258D" wp14:editId="1C629CEB">
            <wp:extent cx="5391509" cy="2904494"/>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2475" cy="2910401"/>
                    </a:xfrm>
                    <a:prstGeom prst="rect">
                      <a:avLst/>
                    </a:prstGeom>
                    <a:noFill/>
                    <a:ln>
                      <a:noFill/>
                    </a:ln>
                  </pic:spPr>
                </pic:pic>
              </a:graphicData>
            </a:graphic>
          </wp:inline>
        </w:drawing>
      </w:r>
    </w:p>
    <w:p w14:paraId="50243AAE" w14:textId="1AA18116" w:rsidR="00572F48" w:rsidRDefault="00572F48" w:rsidP="00572F48">
      <w:pPr>
        <w:jc w:val="center"/>
      </w:pPr>
      <w:r>
        <w:t>図</w:t>
      </w:r>
      <w:r>
        <w:rPr>
          <w:rFonts w:hint="eastAsia"/>
        </w:rPr>
        <w:t>4</w:t>
      </w:r>
      <w:r w:rsidR="008762BF">
        <w:t>.7</w:t>
      </w:r>
      <w:r w:rsidR="004A3062">
        <w:rPr>
          <w:rFonts w:hint="eastAsia"/>
        </w:rPr>
        <w:t>第</w:t>
      </w:r>
      <w:r>
        <w:t>12</w:t>
      </w:r>
      <w:r>
        <w:t>次高調波</w:t>
      </w:r>
      <w:r w:rsidR="000F7D80">
        <w:t>に相当するエネルギーによって生じた光電子の信号強度</w:t>
      </w:r>
      <w:r w:rsidR="00585427">
        <w:rPr>
          <w:rFonts w:hint="eastAsia"/>
        </w:rPr>
        <w:t>（測定</w:t>
      </w:r>
      <w:r w:rsidR="00585427">
        <w:rPr>
          <w:rFonts w:hint="eastAsia"/>
        </w:rPr>
        <w:t>2)</w:t>
      </w:r>
    </w:p>
    <w:p w14:paraId="6098AF0A" w14:textId="77777777" w:rsidR="00B40FCE" w:rsidRPr="00B23559" w:rsidRDefault="00B40FCE" w:rsidP="00572F48">
      <w:pPr>
        <w:jc w:val="center"/>
      </w:pPr>
    </w:p>
    <w:p w14:paraId="18EBFF47" w14:textId="62E3D435" w:rsidR="00905D54" w:rsidRDefault="00927A54" w:rsidP="00572F48">
      <w:pPr>
        <w:jc w:val="center"/>
      </w:pPr>
      <w:r>
        <w:rPr>
          <w:noProof/>
        </w:rPr>
        <w:lastRenderedPageBreak/>
        <w:drawing>
          <wp:inline distT="0" distB="0" distL="0" distR="0" wp14:anchorId="7C2536E1" wp14:editId="4E26D890">
            <wp:extent cx="5332297" cy="2872596"/>
            <wp:effectExtent l="0" t="0" r="1905" b="444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7051" cy="2880544"/>
                    </a:xfrm>
                    <a:prstGeom prst="rect">
                      <a:avLst/>
                    </a:prstGeom>
                    <a:noFill/>
                    <a:ln>
                      <a:noFill/>
                    </a:ln>
                  </pic:spPr>
                </pic:pic>
              </a:graphicData>
            </a:graphic>
          </wp:inline>
        </w:drawing>
      </w:r>
    </w:p>
    <w:p w14:paraId="30AD0702" w14:textId="364EFCAF" w:rsidR="00572F48" w:rsidRDefault="00572F48" w:rsidP="00572F48">
      <w:pPr>
        <w:jc w:val="center"/>
      </w:pPr>
      <w:r>
        <w:t>図</w:t>
      </w:r>
      <w:r>
        <w:rPr>
          <w:rFonts w:hint="eastAsia"/>
        </w:rPr>
        <w:t>4</w:t>
      </w:r>
      <w:r w:rsidR="008762BF">
        <w:t>.8</w:t>
      </w:r>
      <w:r w:rsidR="004A3062">
        <w:rPr>
          <w:rFonts w:hint="eastAsia"/>
        </w:rPr>
        <w:t>第</w:t>
      </w:r>
      <w:r>
        <w:t>13</w:t>
      </w:r>
      <w:r>
        <w:t>次高調波</w:t>
      </w:r>
      <w:r w:rsidR="000F7D80">
        <w:t>に相当するエネルギーによって生じた光電子の信号強度</w:t>
      </w:r>
      <w:r w:rsidR="00811B98">
        <w:rPr>
          <w:rFonts w:hint="eastAsia"/>
        </w:rPr>
        <w:t>（測定</w:t>
      </w:r>
      <w:r w:rsidR="00811B98">
        <w:rPr>
          <w:rFonts w:hint="eastAsia"/>
        </w:rPr>
        <w:t>2</w:t>
      </w:r>
      <w:r w:rsidR="00811B98">
        <w:rPr>
          <w:rFonts w:hint="eastAsia"/>
        </w:rPr>
        <w:t>）</w:t>
      </w:r>
    </w:p>
    <w:p w14:paraId="78F2A4C0" w14:textId="2B5D187F" w:rsidR="00572F48" w:rsidRDefault="008E5E3E" w:rsidP="00572F48">
      <w:pPr>
        <w:jc w:val="center"/>
      </w:pPr>
      <w:r>
        <w:rPr>
          <w:noProof/>
        </w:rPr>
        <w:drawing>
          <wp:inline distT="0" distB="0" distL="0" distR="0" wp14:anchorId="7B7CE5BF" wp14:editId="353F60DC">
            <wp:extent cx="5316285" cy="28639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8353" cy="2870471"/>
                    </a:xfrm>
                    <a:prstGeom prst="rect">
                      <a:avLst/>
                    </a:prstGeom>
                    <a:noFill/>
                    <a:ln>
                      <a:noFill/>
                    </a:ln>
                  </pic:spPr>
                </pic:pic>
              </a:graphicData>
            </a:graphic>
          </wp:inline>
        </w:drawing>
      </w:r>
    </w:p>
    <w:p w14:paraId="3C478137" w14:textId="04060D4B" w:rsidR="008762BF" w:rsidRDefault="008762BF" w:rsidP="008762BF">
      <w:pPr>
        <w:jc w:val="center"/>
      </w:pPr>
      <w:r>
        <w:t>図</w:t>
      </w:r>
      <w:r>
        <w:rPr>
          <w:rFonts w:hint="eastAsia"/>
        </w:rPr>
        <w:t>4</w:t>
      </w:r>
      <w:r>
        <w:t>.9</w:t>
      </w:r>
      <w:r>
        <w:rPr>
          <w:rFonts w:hint="eastAsia"/>
        </w:rPr>
        <w:t>第</w:t>
      </w:r>
      <w:r>
        <w:t>14</w:t>
      </w:r>
      <w:r>
        <w:t>次高調波に相当するエネルギーによって生じた光電子の信号強度</w:t>
      </w:r>
      <w:r>
        <w:rPr>
          <w:rFonts w:hint="eastAsia"/>
        </w:rPr>
        <w:t>（測定</w:t>
      </w:r>
      <w:r>
        <w:rPr>
          <w:rFonts w:hint="eastAsia"/>
        </w:rPr>
        <w:t>2</w:t>
      </w:r>
      <w:r>
        <w:rPr>
          <w:rFonts w:hint="eastAsia"/>
        </w:rPr>
        <w:t>）</w:t>
      </w:r>
    </w:p>
    <w:p w14:paraId="3E9D86C1" w14:textId="6B2B72F6" w:rsidR="008762BF" w:rsidRDefault="008E5E3E" w:rsidP="00572F48">
      <w:pPr>
        <w:jc w:val="center"/>
      </w:pPr>
      <w:r>
        <w:rPr>
          <w:noProof/>
        </w:rPr>
        <w:lastRenderedPageBreak/>
        <w:drawing>
          <wp:inline distT="0" distB="0" distL="0" distR="0" wp14:anchorId="7F9FC135" wp14:editId="790681B9">
            <wp:extent cx="5348309" cy="2881222"/>
            <wp:effectExtent l="0" t="0" r="508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0827" cy="2887966"/>
                    </a:xfrm>
                    <a:prstGeom prst="rect">
                      <a:avLst/>
                    </a:prstGeom>
                    <a:noFill/>
                    <a:ln>
                      <a:noFill/>
                    </a:ln>
                  </pic:spPr>
                </pic:pic>
              </a:graphicData>
            </a:graphic>
          </wp:inline>
        </w:drawing>
      </w:r>
    </w:p>
    <w:p w14:paraId="5266E04D" w14:textId="46C4105C" w:rsidR="008762BF" w:rsidRDefault="008762BF" w:rsidP="008762BF">
      <w:pPr>
        <w:jc w:val="center"/>
      </w:pPr>
      <w:r>
        <w:t>図</w:t>
      </w:r>
      <w:r>
        <w:rPr>
          <w:rFonts w:hint="eastAsia"/>
        </w:rPr>
        <w:t>4</w:t>
      </w:r>
      <w:r>
        <w:t>.10</w:t>
      </w:r>
      <w:r>
        <w:rPr>
          <w:rFonts w:hint="eastAsia"/>
        </w:rPr>
        <w:t>第</w:t>
      </w:r>
      <w:r>
        <w:t>15</w:t>
      </w:r>
      <w:r>
        <w:t>次高調波に相当するエネルギーによって生じた光電子の信号強度</w:t>
      </w:r>
      <w:r>
        <w:rPr>
          <w:rFonts w:hint="eastAsia"/>
        </w:rPr>
        <w:t>（測定</w:t>
      </w:r>
      <w:r>
        <w:rPr>
          <w:rFonts w:hint="eastAsia"/>
        </w:rPr>
        <w:t>2</w:t>
      </w:r>
      <w:r>
        <w:rPr>
          <w:rFonts w:hint="eastAsia"/>
        </w:rPr>
        <w:t>）</w:t>
      </w:r>
    </w:p>
    <w:p w14:paraId="7738A034" w14:textId="77777777" w:rsidR="008762BF" w:rsidRPr="008762BF" w:rsidRDefault="008762BF" w:rsidP="00572F48">
      <w:pPr>
        <w:jc w:val="center"/>
      </w:pPr>
    </w:p>
    <w:p w14:paraId="0FA74F77" w14:textId="77777777" w:rsidR="00D713A0" w:rsidRDefault="00D713A0" w:rsidP="00D713A0">
      <w:r>
        <w:rPr>
          <w:rFonts w:hint="eastAsia"/>
        </w:rPr>
        <w:t xml:space="preserve">4.3 </w:t>
      </w:r>
      <w:r>
        <w:rPr>
          <w:rFonts w:hint="eastAsia"/>
        </w:rPr>
        <w:t>両者の比較</w:t>
      </w:r>
    </w:p>
    <w:p w14:paraId="27390BEC" w14:textId="1600BDD3" w:rsidR="00AC5C84" w:rsidRDefault="000D5FBF" w:rsidP="0043425C">
      <w:pPr>
        <w:ind w:firstLineChars="100" w:firstLine="210"/>
      </w:pPr>
      <w:r>
        <w:t xml:space="preserve">　</w:t>
      </w:r>
      <w:r w:rsidR="00B40FCE">
        <w:t>IR</w:t>
      </w:r>
      <w:r w:rsidR="00B40FCE">
        <w:t>光の強度が弱い場合（測定</w:t>
      </w:r>
      <w:r w:rsidR="00B40FCE">
        <w:rPr>
          <w:rFonts w:hint="eastAsia"/>
        </w:rPr>
        <w:t>1</w:t>
      </w:r>
      <w:r w:rsidR="00B40FCE">
        <w:rPr>
          <w:rFonts w:hint="eastAsia"/>
        </w:rPr>
        <w:t>）と強い場合（測定</w:t>
      </w:r>
      <w:r w:rsidR="00B40FCE">
        <w:rPr>
          <w:rFonts w:hint="eastAsia"/>
        </w:rPr>
        <w:t>2</w:t>
      </w:r>
      <w:r w:rsidR="00B40FCE">
        <w:rPr>
          <w:rFonts w:hint="eastAsia"/>
        </w:rPr>
        <w:t>）について，</w:t>
      </w:r>
      <w:r>
        <w:t>同じ次数の高次高調波を比較した</w:t>
      </w:r>
      <w:r>
        <w:rPr>
          <w:rFonts w:hint="eastAsia"/>
        </w:rPr>
        <w:t xml:space="preserve">. </w:t>
      </w:r>
      <w:r w:rsidR="00AC5C84">
        <w:rPr>
          <w:rFonts w:hint="eastAsia"/>
        </w:rPr>
        <w:t>なお，得られたデータは光電子の収量をそのまま信号強度として扱っているが，このままでは計測</w:t>
      </w:r>
      <w:r w:rsidR="00AC5C84">
        <w:rPr>
          <w:rFonts w:hint="eastAsia"/>
        </w:rPr>
        <w:t>1</w:t>
      </w:r>
      <w:r w:rsidR="00AC5C84">
        <w:rPr>
          <w:rFonts w:hint="eastAsia"/>
        </w:rPr>
        <w:t>と計測</w:t>
      </w:r>
      <w:r w:rsidR="00AC5C84">
        <w:rPr>
          <w:rFonts w:hint="eastAsia"/>
        </w:rPr>
        <w:t>2</w:t>
      </w:r>
      <w:r w:rsidR="00AC5C84">
        <w:rPr>
          <w:rFonts w:hint="eastAsia"/>
        </w:rPr>
        <w:t>との比較ができないため，以下の式</w:t>
      </w:r>
      <w:r w:rsidR="00AC5C84">
        <w:rPr>
          <w:rFonts w:hint="eastAsia"/>
        </w:rPr>
        <w:t>4.</w:t>
      </w:r>
      <w:r w:rsidR="00AC5C84">
        <w:t>3.1</w:t>
      </w:r>
      <w:r w:rsidR="00AC5C84">
        <w:t>を用いて</w:t>
      </w:r>
      <w:r w:rsidR="00AC5C84">
        <w:rPr>
          <w:rFonts w:hint="eastAsia"/>
        </w:rPr>
        <w:t>，</w:t>
      </w:r>
      <w:r w:rsidR="00AC5C84">
        <w:rPr>
          <w:rFonts w:hint="eastAsia"/>
        </w:rPr>
        <w:t>0</w:t>
      </w:r>
      <w:r w:rsidR="00AC5C84">
        <w:rPr>
          <w:rFonts w:hint="eastAsia"/>
        </w:rPr>
        <w:t>を中心とした振動になるように変換を行った</w:t>
      </w:r>
      <w:r w:rsidR="00AC5C84">
        <w:rPr>
          <w:rFonts w:hint="eastAsia"/>
        </w:rPr>
        <w:t xml:space="preserve">. </w:t>
      </w:r>
      <w:r w:rsidR="00AC5C84">
        <w:rPr>
          <w:rFonts w:hint="eastAsia"/>
        </w:rPr>
        <w:t>なお，</w:t>
      </w:r>
      <m:oMath>
        <m:sSubSup>
          <m:sSubSupPr>
            <m:ctrlPr>
              <w:rPr>
                <w:rFonts w:ascii="Cambria Math" w:hAnsi="Cambria Math"/>
                <w:i/>
              </w:rPr>
            </m:ctrlPr>
          </m:sSubSupPr>
          <m:e>
            <m:r>
              <w:rPr>
                <w:rFonts w:ascii="Cambria Math" w:hAnsi="Cambria Math"/>
              </w:rPr>
              <m:t>I</m:t>
            </m:r>
          </m:e>
          <m:sub>
            <m:r>
              <w:rPr>
                <w:rFonts w:ascii="Cambria Math" w:hAnsi="Cambria Math"/>
              </w:rPr>
              <m:t>n</m:t>
            </m:r>
          </m:sub>
          <m:sup>
            <m:r>
              <w:rPr>
                <w:rFonts w:ascii="Cambria Math" w:hAnsi="Cambria Math"/>
              </w:rPr>
              <m:t>'</m:t>
            </m:r>
          </m:sup>
        </m:sSubSup>
      </m:oMath>
      <w:r w:rsidR="00AC5C84">
        <w:t>は変換後の相対信号強度</w:t>
      </w:r>
      <w:r w:rsidR="00AC5C84">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AC5C84">
        <w:t>は変換前の光電子の収量</w:t>
      </w:r>
      <w:r w:rsidR="00AC5C84">
        <w:rPr>
          <w:rFonts w:hint="eastAsia"/>
        </w:rPr>
        <w:t>，</w:t>
      </w:r>
      <m:oMath>
        <m:r>
          <w:rPr>
            <w:rFonts w:ascii="Cambria Math" w:hAnsi="Cambria Math"/>
          </w:rPr>
          <m:t>Avg</m:t>
        </m:r>
      </m:oMath>
      <w:r w:rsidR="00AC5C84">
        <w:t>はその信号強度の振動の平均値であり</w:t>
      </w:r>
      <w:r w:rsidR="00AC5C84">
        <w:rPr>
          <w:rFonts w:hint="eastAsia"/>
        </w:rPr>
        <w:t>，</w:t>
      </w:r>
      <w:r w:rsidR="00AC5C84">
        <w:rPr>
          <w:rFonts w:hint="eastAsia"/>
        </w:rPr>
        <w:t>n</w:t>
      </w:r>
      <w:r w:rsidR="00AC5C84">
        <w:rPr>
          <w:rFonts w:hint="eastAsia"/>
        </w:rPr>
        <w:t>はデータ番号である</w:t>
      </w:r>
      <w:r w:rsidR="00AC5C84">
        <w:rPr>
          <w:rFonts w:hint="eastAsia"/>
        </w:rPr>
        <w:t xml:space="preserve">. </w:t>
      </w:r>
      <w:r w:rsidR="00E352AF">
        <w:rPr>
          <w:rFonts w:hint="eastAsia"/>
        </w:rPr>
        <w:t>また，</w:t>
      </w:r>
      <w:r w:rsidR="00E352AF">
        <w:t>振動が観測できない</w:t>
      </w:r>
      <w:r w:rsidR="00E352AF">
        <w:rPr>
          <w:rFonts w:hint="eastAsia"/>
        </w:rPr>
        <w:t>45fs</w:t>
      </w:r>
      <w:r w:rsidR="00E352AF">
        <w:rPr>
          <w:rFonts w:hint="eastAsia"/>
        </w:rPr>
        <w:t>以降のデータはノイズであると判断し，この部分を除いて比較を行った</w:t>
      </w:r>
      <w:r w:rsidR="00E352AF">
        <w:rPr>
          <w:rFonts w:hint="eastAsia"/>
        </w:rPr>
        <w:t>.</w:t>
      </w:r>
    </w:p>
    <w:p w14:paraId="2B271DFC" w14:textId="7E483AEC" w:rsidR="00AC5C84" w:rsidRPr="00361D1C" w:rsidRDefault="00287017" w:rsidP="00AC5C84">
      <w:pPr>
        <w:rPr>
          <w:i/>
        </w:rPr>
      </w:pPr>
      <m:oMathPara>
        <m:oMath>
          <m:sSubSup>
            <m:sSubSupPr>
              <m:ctrlPr>
                <w:rPr>
                  <w:rFonts w:ascii="Cambria Math" w:hAnsi="Cambria Math"/>
                  <w:i/>
                </w:rPr>
              </m:ctrlPr>
            </m:sSubSupPr>
            <m:e>
              <m:r>
                <w:rPr>
                  <w:rFonts w:ascii="Cambria Math" w:hAnsi="Cambria Math"/>
                </w:rPr>
                <m:t>I</m:t>
              </m:r>
            </m:e>
            <m:sub>
              <m:r>
                <w:rPr>
                  <w:rFonts w:ascii="Cambria Math" w:hAnsi="Cambria Math"/>
                </w:rPr>
                <m:t>n</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-Avg</m:t>
              </m:r>
            </m:num>
            <m:den>
              <m:r>
                <w:rPr>
                  <w:rFonts w:ascii="Cambria Math" w:hAnsi="Cambria Math"/>
                </w:rPr>
                <m:t>Avg</m:t>
              </m:r>
            </m:den>
          </m:f>
          <m:r>
            <w:rPr>
              <w:rFonts w:ascii="Cambria Math" w:hAnsi="Cambria Math"/>
            </w:rPr>
            <m:t xml:space="preserve">　　　</m:t>
          </m:r>
          <m:r>
            <w:rPr>
              <w:rFonts w:ascii="Cambria Math" w:hAnsi="Cambria Math"/>
            </w:rPr>
            <m:t>(4.3.1)</m:t>
          </m:r>
        </m:oMath>
      </m:oMathPara>
    </w:p>
    <w:p w14:paraId="3A4CB0CB" w14:textId="77777777" w:rsidR="00AC5C84" w:rsidRDefault="00AC5C84" w:rsidP="00AC5C84"/>
    <w:p w14:paraId="20A0497F" w14:textId="1DF0B267" w:rsidR="0043425C" w:rsidRPr="00B315BE" w:rsidRDefault="003064DF" w:rsidP="00AC5C84">
      <w:r>
        <w:rPr>
          <w:rFonts w:hint="eastAsia"/>
        </w:rPr>
        <w:t>測定</w:t>
      </w:r>
      <w:r>
        <w:rPr>
          <w:rFonts w:hint="eastAsia"/>
        </w:rPr>
        <w:t>1</w:t>
      </w:r>
      <w:r>
        <w:rPr>
          <w:rFonts w:hint="eastAsia"/>
        </w:rPr>
        <w:t>と測定</w:t>
      </w:r>
      <w:r>
        <w:rPr>
          <w:rFonts w:hint="eastAsia"/>
        </w:rPr>
        <w:t>2</w:t>
      </w:r>
      <w:r>
        <w:rPr>
          <w:rFonts w:hint="eastAsia"/>
        </w:rPr>
        <w:t>の，各次数に相当するエネルギーによって生じた光電子の信号強度の比較を，</w:t>
      </w:r>
      <w:r>
        <w:rPr>
          <w:rFonts w:hint="eastAsia"/>
        </w:rPr>
        <w:t>11</w:t>
      </w:r>
      <w:r>
        <w:rPr>
          <w:rFonts w:hint="eastAsia"/>
        </w:rPr>
        <w:t>次，</w:t>
      </w:r>
      <w:r>
        <w:rPr>
          <w:rFonts w:hint="eastAsia"/>
        </w:rPr>
        <w:t>12</w:t>
      </w:r>
      <w:r>
        <w:rPr>
          <w:rFonts w:hint="eastAsia"/>
        </w:rPr>
        <w:t>次，</w:t>
      </w:r>
      <w:r>
        <w:rPr>
          <w:rFonts w:hint="eastAsia"/>
        </w:rPr>
        <w:t>13</w:t>
      </w:r>
      <w:r>
        <w:rPr>
          <w:rFonts w:hint="eastAsia"/>
        </w:rPr>
        <w:t>次，</w:t>
      </w:r>
      <w:r>
        <w:rPr>
          <w:rFonts w:hint="eastAsia"/>
        </w:rPr>
        <w:t>14</w:t>
      </w:r>
      <w:r>
        <w:rPr>
          <w:rFonts w:hint="eastAsia"/>
        </w:rPr>
        <w:t>次，</w:t>
      </w:r>
      <w:r>
        <w:rPr>
          <w:rFonts w:hint="eastAsia"/>
        </w:rPr>
        <w:t>15</w:t>
      </w:r>
      <w:r>
        <w:rPr>
          <w:rFonts w:hint="eastAsia"/>
        </w:rPr>
        <w:t>次の順に，それぞれ図</w:t>
      </w:r>
      <w:r>
        <w:rPr>
          <w:rFonts w:hint="eastAsia"/>
        </w:rPr>
        <w:t>4.</w:t>
      </w:r>
      <w:r>
        <w:t>11</w:t>
      </w:r>
      <w:r>
        <w:rPr>
          <w:rFonts w:hint="eastAsia"/>
        </w:rPr>
        <w:t>，図</w:t>
      </w:r>
      <w:r>
        <w:rPr>
          <w:rFonts w:hint="eastAsia"/>
        </w:rPr>
        <w:t>4.12</w:t>
      </w:r>
      <w:r>
        <w:rPr>
          <w:rFonts w:hint="eastAsia"/>
        </w:rPr>
        <w:t>，図</w:t>
      </w:r>
      <w:r>
        <w:rPr>
          <w:rFonts w:hint="eastAsia"/>
        </w:rPr>
        <w:t>4.13</w:t>
      </w:r>
      <w:r>
        <w:rPr>
          <w:rFonts w:hint="eastAsia"/>
        </w:rPr>
        <w:t>，図</w:t>
      </w:r>
      <w:r>
        <w:rPr>
          <w:rFonts w:hint="eastAsia"/>
        </w:rPr>
        <w:t>4.14</w:t>
      </w:r>
      <w:r>
        <w:rPr>
          <w:rFonts w:hint="eastAsia"/>
        </w:rPr>
        <w:t>，図</w:t>
      </w:r>
      <w:r>
        <w:rPr>
          <w:rFonts w:hint="eastAsia"/>
        </w:rPr>
        <w:t>4.15</w:t>
      </w:r>
      <w:r>
        <w:rPr>
          <w:rFonts w:hint="eastAsia"/>
        </w:rPr>
        <w:t>に示した</w:t>
      </w:r>
      <w:r>
        <w:rPr>
          <w:rFonts w:hint="eastAsia"/>
        </w:rPr>
        <w:t xml:space="preserve">. </w:t>
      </w:r>
    </w:p>
    <w:p w14:paraId="403048A1" w14:textId="69C110E5" w:rsidR="007B70B4" w:rsidRPr="007B70B4" w:rsidRDefault="007B70B4" w:rsidP="00B01363"/>
    <w:p w14:paraId="27041F87" w14:textId="34AC19B6" w:rsidR="00B100BB" w:rsidRDefault="00885589" w:rsidP="007B70B4">
      <w:pPr>
        <w:widowControl/>
        <w:jc w:val="center"/>
      </w:pPr>
      <w:r>
        <w:rPr>
          <w:noProof/>
        </w:rPr>
        <w:lastRenderedPageBreak/>
        <w:drawing>
          <wp:inline distT="0" distB="0" distL="0" distR="0" wp14:anchorId="50F5D968" wp14:editId="4FD30EDE">
            <wp:extent cx="5346975" cy="2545311"/>
            <wp:effectExtent l="0" t="0" r="6350" b="762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1018" cy="2556756"/>
                    </a:xfrm>
                    <a:prstGeom prst="rect">
                      <a:avLst/>
                    </a:prstGeom>
                    <a:noFill/>
                    <a:ln>
                      <a:noFill/>
                    </a:ln>
                  </pic:spPr>
                </pic:pic>
              </a:graphicData>
            </a:graphic>
          </wp:inline>
        </w:drawing>
      </w:r>
    </w:p>
    <w:p w14:paraId="175F2ADF" w14:textId="2715AA41" w:rsidR="008A67B1" w:rsidRDefault="007B70B4" w:rsidP="007B70B4">
      <w:pPr>
        <w:widowControl/>
        <w:jc w:val="center"/>
      </w:pPr>
      <w:r>
        <w:rPr>
          <w:rFonts w:hint="eastAsia"/>
        </w:rPr>
        <w:t>図</w:t>
      </w:r>
      <w:r w:rsidR="008762BF">
        <w:rPr>
          <w:rFonts w:hint="eastAsia"/>
        </w:rPr>
        <w:t>4.11</w:t>
      </w:r>
      <w:r w:rsidR="004A3062">
        <w:rPr>
          <w:rFonts w:hint="eastAsia"/>
        </w:rPr>
        <w:t>第</w:t>
      </w:r>
      <w:r>
        <w:rPr>
          <w:rFonts w:hint="eastAsia"/>
        </w:rPr>
        <w:t>11</w:t>
      </w:r>
      <w:r>
        <w:rPr>
          <w:rFonts w:hint="eastAsia"/>
        </w:rPr>
        <w:t>次高調波</w:t>
      </w:r>
      <w:r w:rsidR="00485A26">
        <w:t>に相当するエネルギーによって生じた光電子の信号強度</w:t>
      </w:r>
      <w:r>
        <w:rPr>
          <w:rFonts w:hint="eastAsia"/>
        </w:rPr>
        <w:t>の比較</w:t>
      </w:r>
    </w:p>
    <w:p w14:paraId="26B36105" w14:textId="77777777" w:rsidR="00885589" w:rsidRPr="0043425C" w:rsidRDefault="00885589" w:rsidP="007B70B4">
      <w:pPr>
        <w:widowControl/>
        <w:jc w:val="center"/>
      </w:pPr>
    </w:p>
    <w:p w14:paraId="47E5AC5D" w14:textId="444F0659" w:rsidR="00194528" w:rsidRDefault="006746A8" w:rsidP="00885589">
      <w:pPr>
        <w:widowControl/>
      </w:pPr>
      <w:r>
        <w:rPr>
          <w:noProof/>
        </w:rPr>
        <w:drawing>
          <wp:inline distT="0" distB="0" distL="0" distR="0" wp14:anchorId="08A582F2" wp14:editId="01CF3645">
            <wp:extent cx="5411337" cy="2840893"/>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7788" cy="2854780"/>
                    </a:xfrm>
                    <a:prstGeom prst="rect">
                      <a:avLst/>
                    </a:prstGeom>
                    <a:noFill/>
                    <a:ln>
                      <a:noFill/>
                    </a:ln>
                  </pic:spPr>
                </pic:pic>
              </a:graphicData>
            </a:graphic>
          </wp:inline>
        </w:drawing>
      </w:r>
    </w:p>
    <w:p w14:paraId="51123E5B" w14:textId="5147488E" w:rsidR="009123C9" w:rsidRDefault="009123C9" w:rsidP="009123C9">
      <w:pPr>
        <w:widowControl/>
        <w:jc w:val="center"/>
      </w:pPr>
      <w:r>
        <w:rPr>
          <w:rFonts w:hint="eastAsia"/>
        </w:rPr>
        <w:t>図</w:t>
      </w:r>
      <w:r w:rsidR="008762BF">
        <w:rPr>
          <w:rFonts w:hint="eastAsia"/>
        </w:rPr>
        <w:t>4.12</w:t>
      </w:r>
      <w:r w:rsidR="004A3062">
        <w:rPr>
          <w:rFonts w:hint="eastAsia"/>
        </w:rPr>
        <w:t>第</w:t>
      </w:r>
      <w:r>
        <w:rPr>
          <w:rFonts w:hint="eastAsia"/>
        </w:rPr>
        <w:t>12</w:t>
      </w:r>
      <w:r>
        <w:rPr>
          <w:rFonts w:hint="eastAsia"/>
        </w:rPr>
        <w:t>次高調波</w:t>
      </w:r>
      <w:r w:rsidR="000F00A7">
        <w:t>に相当するエネルギーによって生じた光電子の信号強度</w:t>
      </w:r>
      <w:r>
        <w:rPr>
          <w:rFonts w:hint="eastAsia"/>
        </w:rPr>
        <w:t>の比較</w:t>
      </w:r>
    </w:p>
    <w:p w14:paraId="43EF0957" w14:textId="1902184C" w:rsidR="003C0D54" w:rsidRPr="0043425C" w:rsidRDefault="00E9612F" w:rsidP="00E9612F">
      <w:pPr>
        <w:widowControl/>
      </w:pPr>
      <w:r>
        <w:rPr>
          <w:noProof/>
        </w:rPr>
        <w:lastRenderedPageBreak/>
        <w:drawing>
          <wp:inline distT="0" distB="0" distL="0" distR="0" wp14:anchorId="3F352AFA" wp14:editId="03ED5B3A">
            <wp:extent cx="5404514" cy="2837311"/>
            <wp:effectExtent l="0" t="0" r="5715" b="127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19414" cy="2845133"/>
                    </a:xfrm>
                    <a:prstGeom prst="rect">
                      <a:avLst/>
                    </a:prstGeom>
                    <a:noFill/>
                    <a:ln>
                      <a:noFill/>
                    </a:ln>
                  </pic:spPr>
                </pic:pic>
              </a:graphicData>
            </a:graphic>
          </wp:inline>
        </w:drawing>
      </w:r>
    </w:p>
    <w:p w14:paraId="4446381B" w14:textId="2F3B3B46" w:rsidR="009123C9" w:rsidRDefault="009123C9" w:rsidP="009123C9">
      <w:pPr>
        <w:widowControl/>
        <w:jc w:val="center"/>
      </w:pPr>
      <w:r>
        <w:rPr>
          <w:rFonts w:hint="eastAsia"/>
        </w:rPr>
        <w:t>図</w:t>
      </w:r>
      <w:r w:rsidR="008762BF">
        <w:rPr>
          <w:rFonts w:hint="eastAsia"/>
        </w:rPr>
        <w:t>4.13</w:t>
      </w:r>
      <w:r w:rsidR="004A3062">
        <w:rPr>
          <w:rFonts w:hint="eastAsia"/>
        </w:rPr>
        <w:t>第</w:t>
      </w:r>
      <w:r>
        <w:rPr>
          <w:rFonts w:hint="eastAsia"/>
        </w:rPr>
        <w:t>13</w:t>
      </w:r>
      <w:r>
        <w:rPr>
          <w:rFonts w:hint="eastAsia"/>
        </w:rPr>
        <w:t>次高調波</w:t>
      </w:r>
      <w:r w:rsidR="000F00A7">
        <w:t>に相当するエネルギーによって生じた光電子の信号強度</w:t>
      </w:r>
      <w:r>
        <w:rPr>
          <w:rFonts w:hint="eastAsia"/>
        </w:rPr>
        <w:t>の比較</w:t>
      </w:r>
    </w:p>
    <w:p w14:paraId="658E6176" w14:textId="783E4770" w:rsidR="00185F83" w:rsidRPr="00795594" w:rsidRDefault="00D82849" w:rsidP="009123C9">
      <w:pPr>
        <w:widowControl/>
        <w:jc w:val="center"/>
      </w:pPr>
      <w:r>
        <w:rPr>
          <w:noProof/>
        </w:rPr>
        <w:drawing>
          <wp:inline distT="0" distB="0" distL="0" distR="0" wp14:anchorId="38674928" wp14:editId="6067B3AA">
            <wp:extent cx="5493224" cy="2370467"/>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8894" cy="2377229"/>
                    </a:xfrm>
                    <a:prstGeom prst="rect">
                      <a:avLst/>
                    </a:prstGeom>
                    <a:noFill/>
                    <a:ln>
                      <a:noFill/>
                    </a:ln>
                  </pic:spPr>
                </pic:pic>
              </a:graphicData>
            </a:graphic>
          </wp:inline>
        </w:drawing>
      </w:r>
    </w:p>
    <w:p w14:paraId="20015F87" w14:textId="4B189126" w:rsidR="00185F83" w:rsidRDefault="00185F83" w:rsidP="00185F83">
      <w:pPr>
        <w:widowControl/>
        <w:jc w:val="center"/>
      </w:pPr>
      <w:r>
        <w:rPr>
          <w:rFonts w:hint="eastAsia"/>
        </w:rPr>
        <w:t>図</w:t>
      </w:r>
      <w:r>
        <w:rPr>
          <w:rFonts w:hint="eastAsia"/>
        </w:rPr>
        <w:t>4.14</w:t>
      </w:r>
      <w:r>
        <w:rPr>
          <w:rFonts w:hint="eastAsia"/>
        </w:rPr>
        <w:t>第</w:t>
      </w:r>
      <w:r>
        <w:rPr>
          <w:rFonts w:hint="eastAsia"/>
        </w:rPr>
        <w:t>14</w:t>
      </w:r>
      <w:r>
        <w:rPr>
          <w:rFonts w:hint="eastAsia"/>
        </w:rPr>
        <w:t>次高調波</w:t>
      </w:r>
      <w:r>
        <w:t>に相当するエネルギーによって生じた光電子の信号強度</w:t>
      </w:r>
      <w:r>
        <w:rPr>
          <w:rFonts w:hint="eastAsia"/>
        </w:rPr>
        <w:t>の比較</w:t>
      </w:r>
    </w:p>
    <w:p w14:paraId="223DD1FF" w14:textId="2AEEBAA2" w:rsidR="00185F83" w:rsidRDefault="00D82849" w:rsidP="009123C9">
      <w:pPr>
        <w:widowControl/>
        <w:jc w:val="center"/>
      </w:pPr>
      <w:r>
        <w:rPr>
          <w:noProof/>
        </w:rPr>
        <w:lastRenderedPageBreak/>
        <w:drawing>
          <wp:inline distT="0" distB="0" distL="0" distR="0" wp14:anchorId="76C647CF" wp14:editId="00EB4E28">
            <wp:extent cx="5274860" cy="2489922"/>
            <wp:effectExtent l="0" t="0" r="254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5579" cy="2499702"/>
                    </a:xfrm>
                    <a:prstGeom prst="rect">
                      <a:avLst/>
                    </a:prstGeom>
                    <a:noFill/>
                    <a:ln>
                      <a:noFill/>
                    </a:ln>
                  </pic:spPr>
                </pic:pic>
              </a:graphicData>
            </a:graphic>
          </wp:inline>
        </w:drawing>
      </w:r>
    </w:p>
    <w:p w14:paraId="349F637F" w14:textId="1ECF97D2" w:rsidR="00185F83" w:rsidRDefault="00185F83" w:rsidP="00185F83">
      <w:pPr>
        <w:widowControl/>
        <w:jc w:val="center"/>
      </w:pPr>
      <w:r>
        <w:rPr>
          <w:rFonts w:hint="eastAsia"/>
        </w:rPr>
        <w:t>図</w:t>
      </w:r>
      <w:r>
        <w:rPr>
          <w:rFonts w:hint="eastAsia"/>
        </w:rPr>
        <w:t>4.15</w:t>
      </w:r>
      <w:r>
        <w:rPr>
          <w:rFonts w:hint="eastAsia"/>
        </w:rPr>
        <w:t>第</w:t>
      </w:r>
      <w:r>
        <w:rPr>
          <w:rFonts w:hint="eastAsia"/>
        </w:rPr>
        <w:t>15</w:t>
      </w:r>
      <w:r>
        <w:rPr>
          <w:rFonts w:hint="eastAsia"/>
        </w:rPr>
        <w:t>次高調波</w:t>
      </w:r>
      <w:r>
        <w:t>に相当するエネルギーによって生じた光電子の信号強度</w:t>
      </w:r>
      <w:r>
        <w:rPr>
          <w:rFonts w:hint="eastAsia"/>
        </w:rPr>
        <w:t>の比較</w:t>
      </w:r>
    </w:p>
    <w:p w14:paraId="70457B7D" w14:textId="77777777" w:rsidR="00185F83" w:rsidRPr="00185F83" w:rsidRDefault="00185F83" w:rsidP="009123C9">
      <w:pPr>
        <w:widowControl/>
        <w:jc w:val="center"/>
      </w:pPr>
    </w:p>
    <w:p w14:paraId="0978E035" w14:textId="0FB95585" w:rsidR="00F07500" w:rsidRDefault="00F07500" w:rsidP="0000246C"/>
    <w:p w14:paraId="39C9FE89" w14:textId="748A56B7" w:rsidR="004924E8" w:rsidRPr="009764B8" w:rsidRDefault="009722C6" w:rsidP="0000246C">
      <w:r>
        <w:rPr>
          <w:rFonts w:hint="eastAsia"/>
        </w:rPr>
        <w:t>図</w:t>
      </w:r>
      <w:r w:rsidR="00B3339C">
        <w:rPr>
          <w:rFonts w:hint="eastAsia"/>
        </w:rPr>
        <w:t>4.11</w:t>
      </w:r>
      <w:r>
        <w:rPr>
          <w:rFonts w:hint="eastAsia"/>
        </w:rPr>
        <w:t>，図</w:t>
      </w:r>
      <w:r w:rsidR="00B3339C">
        <w:rPr>
          <w:rFonts w:hint="eastAsia"/>
        </w:rPr>
        <w:t>4.12</w:t>
      </w:r>
      <w:r>
        <w:rPr>
          <w:rFonts w:hint="eastAsia"/>
        </w:rPr>
        <w:t>，図</w:t>
      </w:r>
      <w:r w:rsidR="00B3339C">
        <w:rPr>
          <w:rFonts w:hint="eastAsia"/>
        </w:rPr>
        <w:t>4.13</w:t>
      </w:r>
      <w:r>
        <w:rPr>
          <w:rFonts w:hint="eastAsia"/>
        </w:rPr>
        <w:t>を見ると，</w:t>
      </w:r>
      <w:r w:rsidR="006532FD">
        <w:rPr>
          <w:rFonts w:hint="eastAsia"/>
        </w:rPr>
        <w:t>赤外</w:t>
      </w:r>
      <w:r>
        <w:rPr>
          <w:rFonts w:hint="eastAsia"/>
        </w:rPr>
        <w:t>光の</w:t>
      </w:r>
      <w:r w:rsidR="00614F44">
        <w:rPr>
          <w:rFonts w:hint="eastAsia"/>
        </w:rPr>
        <w:t>強度が弱い場合</w:t>
      </w:r>
      <w:r w:rsidR="008D5C2C">
        <w:rPr>
          <w:rFonts w:hint="eastAsia"/>
        </w:rPr>
        <w:t>（測定</w:t>
      </w:r>
      <w:r w:rsidR="008D5C2C">
        <w:rPr>
          <w:rFonts w:hint="eastAsia"/>
        </w:rPr>
        <w:t>1</w:t>
      </w:r>
      <w:r w:rsidR="008D5C2C">
        <w:rPr>
          <w:rFonts w:hint="eastAsia"/>
        </w:rPr>
        <w:t>）</w:t>
      </w:r>
      <w:r w:rsidR="00614F44">
        <w:rPr>
          <w:rFonts w:hint="eastAsia"/>
        </w:rPr>
        <w:t>のほうが，</w:t>
      </w:r>
      <w:r w:rsidR="006532FD">
        <w:rPr>
          <w:rFonts w:hint="eastAsia"/>
        </w:rPr>
        <w:t>赤外</w:t>
      </w:r>
      <w:r w:rsidR="00614F44">
        <w:rPr>
          <w:rFonts w:hint="eastAsia"/>
        </w:rPr>
        <w:t>光の</w:t>
      </w:r>
      <w:r w:rsidR="00E231EA">
        <w:rPr>
          <w:rFonts w:hint="eastAsia"/>
        </w:rPr>
        <w:t>強度が強い場合</w:t>
      </w:r>
      <w:r w:rsidR="008D5C2C">
        <w:rPr>
          <w:rFonts w:hint="eastAsia"/>
        </w:rPr>
        <w:t>（測定</w:t>
      </w:r>
      <w:r w:rsidR="008D5C2C">
        <w:rPr>
          <w:rFonts w:hint="eastAsia"/>
        </w:rPr>
        <w:t>2</w:t>
      </w:r>
      <w:r w:rsidR="008D5C2C">
        <w:rPr>
          <w:rFonts w:hint="eastAsia"/>
        </w:rPr>
        <w:t>）</w:t>
      </w:r>
      <w:r w:rsidR="00E231EA">
        <w:rPr>
          <w:rFonts w:hint="eastAsia"/>
        </w:rPr>
        <w:t>に比べて，信号強度の振動の振幅が大きいように思われる</w:t>
      </w:r>
      <w:r w:rsidR="00E231EA">
        <w:rPr>
          <w:rFonts w:hint="eastAsia"/>
        </w:rPr>
        <w:t xml:space="preserve">. </w:t>
      </w:r>
      <w:r w:rsidR="009764B8">
        <w:rPr>
          <w:rFonts w:hint="eastAsia"/>
        </w:rPr>
        <w:t>そこで，測定</w:t>
      </w:r>
      <w:r w:rsidR="009764B8">
        <w:rPr>
          <w:rFonts w:hint="eastAsia"/>
        </w:rPr>
        <w:t>1</w:t>
      </w:r>
      <w:r w:rsidR="009764B8">
        <w:rPr>
          <w:rFonts w:hint="eastAsia"/>
        </w:rPr>
        <w:t>と</w:t>
      </w:r>
      <w:r w:rsidR="00712BA9">
        <w:rPr>
          <w:rFonts w:hint="eastAsia"/>
        </w:rPr>
        <w:t>測定</w:t>
      </w:r>
      <w:r w:rsidR="00712BA9">
        <w:rPr>
          <w:rFonts w:hint="eastAsia"/>
        </w:rPr>
        <w:t>2</w:t>
      </w:r>
      <w:r w:rsidR="00712BA9">
        <w:rPr>
          <w:rFonts w:hint="eastAsia"/>
        </w:rPr>
        <w:t>で振幅がどれくらい変化しているかを定量的に評価するため，</w:t>
      </w:r>
      <w:r w:rsidR="004924E8">
        <w:rPr>
          <w:rFonts w:hint="eastAsia"/>
        </w:rPr>
        <w:t>図</w:t>
      </w:r>
      <w:r w:rsidR="001B5E4C">
        <w:rPr>
          <w:rFonts w:hint="eastAsia"/>
        </w:rPr>
        <w:t>4.14</w:t>
      </w:r>
      <w:r w:rsidR="004924E8">
        <w:rPr>
          <w:rFonts w:hint="eastAsia"/>
        </w:rPr>
        <w:t>のように，</w:t>
      </w:r>
      <w:r w:rsidR="004924E8">
        <w:rPr>
          <w:rFonts w:hint="eastAsia"/>
        </w:rPr>
        <w:t xml:space="preserve"> </w:t>
      </w:r>
      <w:r w:rsidR="009764B8">
        <w:rPr>
          <w:rFonts w:hint="eastAsia"/>
        </w:rPr>
        <w:t>測定</w:t>
      </w:r>
      <w:r w:rsidR="009764B8">
        <w:rPr>
          <w:rFonts w:hint="eastAsia"/>
        </w:rPr>
        <w:t>1</w:t>
      </w:r>
      <w:r w:rsidR="009764B8">
        <w:rPr>
          <w:rFonts w:hint="eastAsia"/>
        </w:rPr>
        <w:t>と測定</w:t>
      </w:r>
      <w:r w:rsidR="009764B8">
        <w:rPr>
          <w:rFonts w:hint="eastAsia"/>
        </w:rPr>
        <w:t>2</w:t>
      </w:r>
      <w:r w:rsidR="009764B8">
        <w:t>双方に対し</w:t>
      </w:r>
      <w:r w:rsidR="009764B8">
        <w:rPr>
          <w:rFonts w:hint="eastAsia"/>
        </w:rPr>
        <w:t>，</w:t>
      </w:r>
      <w:r w:rsidR="006263EF">
        <w:rPr>
          <w:rFonts w:hint="eastAsia"/>
        </w:rPr>
        <w:t>各信号強度</w:t>
      </w:r>
      <w:r w:rsidR="00712BA9">
        <w:rPr>
          <w:rFonts w:hint="eastAsia"/>
        </w:rPr>
        <w:t>の</w:t>
      </w:r>
      <w:r w:rsidR="004C1B02">
        <w:rPr>
          <w:rFonts w:hint="eastAsia"/>
        </w:rPr>
        <w:t>グラフの</w:t>
      </w:r>
      <w:r w:rsidR="00712BA9">
        <w:rPr>
          <w:rFonts w:hint="eastAsia"/>
        </w:rPr>
        <w:t>「</w:t>
      </w:r>
      <w:r w:rsidR="00F82E1C">
        <w:rPr>
          <w:rFonts w:hint="eastAsia"/>
        </w:rPr>
        <w:t>原点から</w:t>
      </w:r>
      <m:oMath>
        <m:r>
          <w:rPr>
            <w:rFonts w:ascii="Cambria Math" w:hAnsi="Cambria Math"/>
          </w:rPr>
          <m:t>i</m:t>
        </m:r>
      </m:oMath>
      <w:r w:rsidR="00F82E1C">
        <w:rPr>
          <w:rFonts w:hint="eastAsia"/>
        </w:rPr>
        <w:t>番目の極値</w:t>
      </w:r>
      <w:r w:rsidR="00712BA9">
        <w:rPr>
          <w:rFonts w:hint="eastAsia"/>
        </w:rPr>
        <w:t>と</w:t>
      </w:r>
      <m:oMath>
        <m:r>
          <w:rPr>
            <w:rFonts w:ascii="Cambria Math" w:hAnsi="Cambria Math"/>
          </w:rPr>
          <m:t>i</m:t>
        </m:r>
      </m:oMath>
      <w:r w:rsidR="00F82E1C">
        <w:rPr>
          <w:rFonts w:hint="eastAsia"/>
        </w:rPr>
        <w:t>+1</w:t>
      </w:r>
      <w:r w:rsidR="00F82E1C">
        <w:rPr>
          <w:rFonts w:hint="eastAsia"/>
        </w:rPr>
        <w:t>番目の極</w:t>
      </w:r>
      <w:r w:rsidR="00712BA9">
        <w:rPr>
          <w:rFonts w:hint="eastAsia"/>
        </w:rPr>
        <w:t>値の差の絶対値」を</w:t>
      </w:r>
      <w:r w:rsidR="009764B8">
        <w:rPr>
          <w:rFonts w:hint="eastAsia"/>
        </w:rPr>
        <w:t>「</w:t>
      </w:r>
      <m:oMath>
        <m:r>
          <w:rPr>
            <w:rFonts w:ascii="Cambria Math" w:hAnsi="Cambria Math"/>
          </w:rPr>
          <m:t>i</m:t>
        </m:r>
        <m:r>
          <m:rPr>
            <m:sty m:val="p"/>
          </m:rPr>
          <w:rPr>
            <w:rFonts w:ascii="Cambria Math" w:hAnsi="Cambria Math" w:hint="eastAsia"/>
          </w:rPr>
          <m:t>番目</m:t>
        </m:r>
      </m:oMath>
      <w:r w:rsidR="00F82E1C">
        <w:rPr>
          <w:rFonts w:hint="eastAsia"/>
        </w:rPr>
        <w:t>の</w:t>
      </w:r>
      <w:r w:rsidR="00FC7222">
        <w:rPr>
          <w:rFonts w:hint="eastAsia"/>
        </w:rPr>
        <w:t>振幅</w:t>
      </w:r>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oMath>
      <w:r w:rsidR="009764B8">
        <w:rPr>
          <w:rFonts w:hint="eastAsia"/>
        </w:rPr>
        <w:t>，</w:t>
      </w:r>
      <m:oMath>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oMath>
      <w:r w:rsidR="009764B8">
        <w:t>」</w:t>
      </w:r>
      <w:r w:rsidR="00FC7222">
        <w:rPr>
          <w:rFonts w:hint="eastAsia"/>
        </w:rPr>
        <w:t>と定義して求め</w:t>
      </w:r>
      <w:r w:rsidR="00F54AA6">
        <w:rPr>
          <w:rFonts w:hint="eastAsia"/>
        </w:rPr>
        <w:t>（有効数字</w:t>
      </w:r>
      <w:r w:rsidR="00F54AA6">
        <w:rPr>
          <w:rFonts w:hint="eastAsia"/>
        </w:rPr>
        <w:t>3</w:t>
      </w:r>
      <w:r w:rsidR="00F54AA6">
        <w:rPr>
          <w:rFonts w:hint="eastAsia"/>
        </w:rPr>
        <w:t>桁）</w:t>
      </w:r>
      <w:r w:rsidR="00FC7222">
        <w:rPr>
          <w:rFonts w:hint="eastAsia"/>
        </w:rPr>
        <w:t>，</w:t>
      </w:r>
      <w:r w:rsidR="008E1BAC">
        <w:rPr>
          <w:rFonts w:hint="eastAsia"/>
        </w:rPr>
        <w:t>同次の高調波について「同じ振動」同士で振幅の</w:t>
      </w:r>
      <w:r w:rsidR="008E1BAC">
        <w:rPr>
          <w:rFonts w:ascii="Segoe UI Symbol" w:hAnsi="Segoe UI Symbol" w:cs="Segoe UI Symbol" w:hint="eastAsia"/>
        </w:rPr>
        <w:t>比</w:t>
      </w:r>
      <m:oMath>
        <m:sSub>
          <m:sSubPr>
            <m:ctrlPr>
              <w:rPr>
                <w:rFonts w:ascii="Cambria Math" w:hAnsi="Cambria Math" w:cs="Segoe UI Symbol"/>
              </w:rPr>
            </m:ctrlPr>
          </m:sSubPr>
          <m:e>
            <m:r>
              <m:rPr>
                <m:sty m:val="p"/>
              </m:rPr>
              <w:rPr>
                <w:rFonts w:ascii="Cambria Math" w:hAnsi="Cambria Math" w:cs="Segoe UI Symbol"/>
              </w:rPr>
              <m:t>R</m:t>
            </m:r>
          </m:e>
          <m:sub>
            <m:r>
              <m:rPr>
                <m:sty m:val="p"/>
              </m:rPr>
              <w:rPr>
                <w:rFonts w:ascii="Cambria Math" w:hAnsi="Cambria Math" w:cs="Segoe UI Symbol"/>
              </w:rPr>
              <m:t>n</m:t>
            </m:r>
          </m:sub>
        </m:sSub>
        <m:r>
          <w:rPr>
            <w:rFonts w:ascii="Cambria Math" w:hAnsi="Cambria Math" w:cs="Segoe UI Symbol"/>
          </w:rPr>
          <m:t>=</m:t>
        </m:r>
        <m:f>
          <m:fPr>
            <m:ctrlPr>
              <w:rPr>
                <w:rFonts w:ascii="Cambria Math" w:hAnsi="Cambria Math" w:cs="Segoe UI Symbol"/>
                <w:i/>
              </w:rPr>
            </m:ctrlPr>
          </m:fPr>
          <m:num>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num>
          <m:den>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den>
        </m:f>
      </m:oMath>
      <w:r w:rsidR="008E1BAC">
        <w:rPr>
          <w:rFonts w:ascii="Segoe UI Symbol" w:hAnsi="Segoe UI Symbol" w:cs="Segoe UI Symbol" w:hint="eastAsia"/>
        </w:rPr>
        <w:t>を求めた</w:t>
      </w:r>
      <w:r w:rsidR="008E1BAC">
        <w:rPr>
          <w:rFonts w:ascii="Segoe UI Symbol" w:hAnsi="Segoe UI Symbol" w:cs="Segoe UI Symbol" w:hint="eastAsia"/>
        </w:rPr>
        <w:t xml:space="preserve">. </w:t>
      </w:r>
    </w:p>
    <w:p w14:paraId="690E8847" w14:textId="777D2B4E" w:rsidR="004924E8" w:rsidRDefault="004924E8" w:rsidP="004924E8">
      <w:pPr>
        <w:jc w:val="center"/>
        <w:rPr>
          <w:rFonts w:ascii="Segoe UI Symbol" w:hAnsi="Segoe UI Symbol" w:cs="Segoe UI Symbol"/>
        </w:rPr>
      </w:pPr>
      <w:r w:rsidRPr="004924E8">
        <w:rPr>
          <w:rFonts w:ascii="Segoe UI Symbol" w:hAnsi="Segoe UI Symbol" w:cs="Segoe UI Symbol"/>
          <w:noProof/>
        </w:rPr>
        <w:drawing>
          <wp:inline distT="0" distB="0" distL="0" distR="0" wp14:anchorId="4774EB7D" wp14:editId="683313A8">
            <wp:extent cx="4102100" cy="1932047"/>
            <wp:effectExtent l="0" t="0" r="0" b="0"/>
            <wp:docPr id="4" name="図 4" descr="C:\Users\kk515go\source\repos\図\振幅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k515go\source\repos\図\振幅比.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1968" cy="1936695"/>
                    </a:xfrm>
                    <a:prstGeom prst="rect">
                      <a:avLst/>
                    </a:prstGeom>
                    <a:noFill/>
                    <a:ln>
                      <a:noFill/>
                    </a:ln>
                  </pic:spPr>
                </pic:pic>
              </a:graphicData>
            </a:graphic>
          </wp:inline>
        </w:drawing>
      </w:r>
    </w:p>
    <w:p w14:paraId="6D8EFEA8" w14:textId="15D3F117" w:rsidR="004924E8" w:rsidRDefault="004924E8" w:rsidP="004924E8">
      <w:pPr>
        <w:jc w:val="center"/>
        <w:rPr>
          <w:rFonts w:ascii="Segoe UI Symbol" w:hAnsi="Segoe UI Symbol" w:cs="Segoe UI Symbol"/>
        </w:rPr>
      </w:pPr>
      <w:r>
        <w:rPr>
          <w:rFonts w:ascii="Segoe UI Symbol" w:hAnsi="Segoe UI Symbol" w:cs="Segoe UI Symbol" w:hint="eastAsia"/>
        </w:rPr>
        <w:t>図</w:t>
      </w:r>
      <w:r w:rsidR="001B5E4C">
        <w:rPr>
          <w:rFonts w:ascii="Segoe UI Symbol" w:hAnsi="Segoe UI Symbol" w:cs="Segoe UI Symbol" w:hint="eastAsia"/>
        </w:rPr>
        <w:t>4.14</w:t>
      </w:r>
      <w:r>
        <w:rPr>
          <w:rFonts w:ascii="Segoe UI Symbol" w:hAnsi="Segoe UI Symbol" w:cs="Segoe UI Symbol" w:hint="eastAsia"/>
        </w:rPr>
        <w:t xml:space="preserve"> </w:t>
      </w:r>
      <w:r>
        <w:rPr>
          <w:rFonts w:ascii="Segoe UI Symbol" w:hAnsi="Segoe UI Symbol" w:cs="Segoe UI Symbol" w:hint="eastAsia"/>
        </w:rPr>
        <w:t>振幅の計測と振幅比の算出の模式図</w:t>
      </w:r>
    </w:p>
    <w:p w14:paraId="1931C226" w14:textId="72F1D672" w:rsidR="006235C3" w:rsidRDefault="006235C3" w:rsidP="006235C3"/>
    <w:p w14:paraId="093F0FD9" w14:textId="77777777" w:rsidR="00987F19" w:rsidRDefault="00750DF2" w:rsidP="00987F19">
      <w:r>
        <w:t>一つの測定結果に対し</w:t>
      </w:r>
      <w:r>
        <w:rPr>
          <w:rFonts w:hint="eastAsia"/>
        </w:rPr>
        <w:t>，</w:t>
      </w:r>
      <w:r>
        <w:t>信号強度の振幅</w:t>
      </w:r>
      <w:r>
        <w:rPr>
          <w:rFonts w:hint="eastAsia"/>
        </w:rPr>
        <w:t>3</w:t>
      </w:r>
      <w:r>
        <w:t>2</w:t>
      </w:r>
      <w:r>
        <w:rPr>
          <w:rFonts w:hint="eastAsia"/>
        </w:rPr>
        <w:t>個の振幅が求まる</w:t>
      </w:r>
      <w:r>
        <w:rPr>
          <w:rFonts w:hint="eastAsia"/>
        </w:rPr>
        <w:t xml:space="preserve">. </w:t>
      </w:r>
      <w:r w:rsidR="006235C3">
        <w:t>この処理を</w:t>
      </w:r>
      <w:r w:rsidR="006235C3">
        <w:rPr>
          <w:rFonts w:hint="eastAsia"/>
        </w:rPr>
        <w:t>，</w:t>
      </w:r>
      <w:r w:rsidR="006235C3">
        <w:t>第</w:t>
      </w:r>
      <w:r w:rsidR="006235C3">
        <w:t>11</w:t>
      </w:r>
      <w:r w:rsidR="006235C3">
        <w:t>次</w:t>
      </w:r>
      <w:r w:rsidR="00987368">
        <w:t>高調波に相当するエネルギーによって生じた光電子の信号強度</w:t>
      </w:r>
      <w:r w:rsidR="006235C3">
        <w:rPr>
          <w:rFonts w:hint="eastAsia"/>
        </w:rPr>
        <w:t>，</w:t>
      </w:r>
      <w:r w:rsidR="006235C3">
        <w:t>第</w:t>
      </w:r>
      <w:r w:rsidR="006235C3">
        <w:t>12</w:t>
      </w:r>
      <w:r w:rsidR="006235C3">
        <w:t>次</w:t>
      </w:r>
      <w:r w:rsidR="00987368">
        <w:t>高調波に相当するエネルギーによって生じた光電子の信号強度</w:t>
      </w:r>
      <w:r w:rsidR="006235C3">
        <w:rPr>
          <w:rFonts w:hint="eastAsia"/>
        </w:rPr>
        <w:t>，</w:t>
      </w:r>
      <w:r w:rsidR="006235C3">
        <w:t>第</w:t>
      </w:r>
      <w:r w:rsidR="006235C3">
        <w:t>13</w:t>
      </w:r>
      <w:r w:rsidR="006235C3">
        <w:t>次高調波に</w:t>
      </w:r>
      <w:r w:rsidR="00DA2067">
        <w:t>相当するエネルギーによって生じた光電子の信号強度</w:t>
      </w:r>
      <w:r w:rsidR="006235C3">
        <w:t>ついてそれぞれ行</w:t>
      </w:r>
      <w:r>
        <w:t>った</w:t>
      </w:r>
      <w:r>
        <w:rPr>
          <w:rFonts w:hint="eastAsia"/>
        </w:rPr>
        <w:t xml:space="preserve">. </w:t>
      </w:r>
      <w:r>
        <w:rPr>
          <w:rFonts w:hint="eastAsia"/>
        </w:rPr>
        <w:t>その結果を表</w:t>
      </w:r>
      <w:r>
        <w:rPr>
          <w:rFonts w:hint="eastAsia"/>
        </w:rPr>
        <w:t>4.</w:t>
      </w:r>
      <w:r>
        <w:t>1</w:t>
      </w:r>
      <w:r>
        <w:rPr>
          <w:rFonts w:hint="eastAsia"/>
        </w:rPr>
        <w:t>，</w:t>
      </w:r>
      <w:r>
        <w:t>表</w:t>
      </w:r>
      <w:r>
        <w:rPr>
          <w:rFonts w:hint="eastAsia"/>
        </w:rPr>
        <w:t>4.2</w:t>
      </w:r>
      <w:r>
        <w:rPr>
          <w:rFonts w:hint="eastAsia"/>
        </w:rPr>
        <w:t>，表</w:t>
      </w:r>
      <w:r>
        <w:rPr>
          <w:rFonts w:hint="eastAsia"/>
        </w:rPr>
        <w:t>4.3</w:t>
      </w:r>
      <w:r>
        <w:rPr>
          <w:rFonts w:hint="eastAsia"/>
        </w:rPr>
        <w:t>に示す</w:t>
      </w:r>
      <w:r>
        <w:rPr>
          <w:rFonts w:hint="eastAsia"/>
        </w:rPr>
        <w:t xml:space="preserve">. </w:t>
      </w:r>
    </w:p>
    <w:p w14:paraId="341DD3D8" w14:textId="77777777" w:rsidR="00987F19" w:rsidRDefault="00987F19">
      <w:pPr>
        <w:widowControl/>
        <w:jc w:val="left"/>
      </w:pPr>
      <w:r>
        <w:lastRenderedPageBreak/>
        <w:br w:type="page"/>
      </w:r>
    </w:p>
    <w:p w14:paraId="63BA54A1" w14:textId="534FB69F" w:rsidR="00767C5E" w:rsidRDefault="00750DF2" w:rsidP="00987F19">
      <w:pPr>
        <w:jc w:val="center"/>
      </w:pPr>
      <w:r>
        <w:rPr>
          <w:rFonts w:hint="eastAsia"/>
        </w:rPr>
        <w:lastRenderedPageBreak/>
        <w:t>表</w:t>
      </w:r>
      <w:r>
        <w:rPr>
          <w:rFonts w:hint="eastAsia"/>
        </w:rPr>
        <w:t>4.1 11</w:t>
      </w:r>
      <w:r>
        <w:rPr>
          <w:rFonts w:hint="eastAsia"/>
        </w:rPr>
        <w:t>次高調波</w:t>
      </w:r>
      <w:r w:rsidR="007B1FD5">
        <w:t>高調波に相当するエネルギーによって生じた</w:t>
      </w:r>
    </w:p>
    <w:p w14:paraId="3936549B" w14:textId="0A396603" w:rsidR="0066782C" w:rsidRDefault="007B1FD5" w:rsidP="0066782C">
      <w:pPr>
        <w:jc w:val="center"/>
      </w:pPr>
      <w:r>
        <w:t>光電子の信号強度</w:t>
      </w:r>
      <w:r w:rsidR="00750DF2">
        <w:rPr>
          <w:rFonts w:hint="eastAsia"/>
        </w:rPr>
        <w:t>の</w:t>
      </w:r>
      <w:r w:rsidR="00750DF2">
        <w:rPr>
          <w:rFonts w:ascii="Segoe UI Symbol" w:hAnsi="Segoe UI Symbol" w:cs="Segoe UI Symbol" w:hint="eastAsia"/>
        </w:rPr>
        <w:t>振幅の比</w:t>
      </w:r>
    </w:p>
    <w:tbl>
      <w:tblPr>
        <w:tblStyle w:val="af"/>
        <w:tblW w:w="0" w:type="auto"/>
        <w:tblInd w:w="85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8"/>
        <w:gridCol w:w="2182"/>
        <w:gridCol w:w="2183"/>
        <w:gridCol w:w="2030"/>
      </w:tblGrid>
      <w:tr w:rsidR="00F4719C" w14:paraId="073B7CEE" w14:textId="7C3C95BE" w:rsidTr="00481FFB">
        <w:tc>
          <w:tcPr>
            <w:tcW w:w="1248" w:type="dxa"/>
            <w:tcBorders>
              <w:top w:val="single" w:sz="4" w:space="0" w:color="auto"/>
              <w:bottom w:val="single" w:sz="4" w:space="0" w:color="auto"/>
            </w:tcBorders>
          </w:tcPr>
          <w:p w14:paraId="371526CD" w14:textId="72753856" w:rsidR="00F4719C" w:rsidRDefault="00F4719C" w:rsidP="0089311E">
            <w:pPr>
              <w:jc w:val="center"/>
            </w:pPr>
            <w:r>
              <w:rPr>
                <w:rFonts w:hint="eastAsia"/>
              </w:rPr>
              <w:t>振動番号</w:t>
            </w:r>
            <m:oMath>
              <m:r>
                <w:rPr>
                  <w:rFonts w:ascii="Cambria Math" w:hAnsi="Cambria Math"/>
                </w:rPr>
                <m:t>i</m:t>
              </m:r>
            </m:oMath>
          </w:p>
        </w:tc>
        <w:tc>
          <w:tcPr>
            <w:tcW w:w="2182" w:type="dxa"/>
            <w:tcBorders>
              <w:top w:val="single" w:sz="4" w:space="0" w:color="auto"/>
              <w:bottom w:val="single" w:sz="4" w:space="0" w:color="auto"/>
            </w:tcBorders>
          </w:tcPr>
          <w:p w14:paraId="1342B0A7" w14:textId="3FB03ADF" w:rsidR="00F4719C" w:rsidRDefault="00F4719C" w:rsidP="0066782C">
            <w:pPr>
              <w:jc w:val="center"/>
            </w:pPr>
            <w:r>
              <w:rPr>
                <w:rFonts w:hint="eastAsia"/>
              </w:rPr>
              <w:t>測定</w:t>
            </w:r>
            <w:r>
              <w:rPr>
                <w:rFonts w:hint="eastAsia"/>
              </w:rPr>
              <w:t>1</w:t>
            </w:r>
            <w:r>
              <w:rPr>
                <w:rFonts w:hint="eastAsia"/>
              </w:rPr>
              <w:t>の振幅</w:t>
            </w:r>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oMath>
          </w:p>
          <w:p w14:paraId="417E4989" w14:textId="097DE444" w:rsidR="00F4719C" w:rsidRDefault="00F4719C" w:rsidP="0066782C">
            <w:pPr>
              <w:jc w:val="center"/>
            </w:pPr>
            <w:r>
              <w:t>[a.u.]</w:t>
            </w:r>
          </w:p>
        </w:tc>
        <w:tc>
          <w:tcPr>
            <w:tcW w:w="2183" w:type="dxa"/>
            <w:tcBorders>
              <w:top w:val="single" w:sz="4" w:space="0" w:color="auto"/>
              <w:bottom w:val="single" w:sz="4" w:space="0" w:color="auto"/>
            </w:tcBorders>
          </w:tcPr>
          <w:p w14:paraId="0FCECFBA" w14:textId="34AEEC98" w:rsidR="00F4719C" w:rsidRDefault="00F4719C" w:rsidP="0066782C">
            <w:pPr>
              <w:jc w:val="center"/>
            </w:pPr>
            <w:r>
              <w:rPr>
                <w:rFonts w:hint="eastAsia"/>
              </w:rPr>
              <w:t>測定</w:t>
            </w:r>
            <w:r>
              <w:rPr>
                <w:rFonts w:hint="eastAsia"/>
              </w:rPr>
              <w:t>2</w:t>
            </w:r>
            <w:r>
              <w:rPr>
                <w:rFonts w:hint="eastAsia"/>
              </w:rPr>
              <w:t>の振幅</w:t>
            </w:r>
            <m:oMath>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oMath>
          </w:p>
          <w:p w14:paraId="24D7D60D" w14:textId="0C03D137" w:rsidR="00F4719C" w:rsidRDefault="00F4719C" w:rsidP="0066782C">
            <w:pPr>
              <w:jc w:val="center"/>
            </w:pPr>
            <w:r>
              <w:rPr>
                <w:rFonts w:hint="eastAsia"/>
              </w:rPr>
              <w:t>[a.u.]</w:t>
            </w:r>
          </w:p>
        </w:tc>
        <w:tc>
          <w:tcPr>
            <w:tcW w:w="2030" w:type="dxa"/>
            <w:tcBorders>
              <w:top w:val="single" w:sz="4" w:space="0" w:color="auto"/>
              <w:bottom w:val="single" w:sz="4" w:space="0" w:color="auto"/>
            </w:tcBorders>
          </w:tcPr>
          <w:p w14:paraId="3B499189" w14:textId="3D2E0398" w:rsidR="00F4719C" w:rsidRDefault="00F4719C" w:rsidP="0066782C">
            <w:pPr>
              <w:jc w:val="center"/>
            </w:pPr>
            <w:r>
              <w:rPr>
                <w:rFonts w:hint="eastAsia"/>
              </w:rPr>
              <w:t>振幅比</w:t>
            </w:r>
            <m:oMath>
              <m:sSub>
                <m:sSubPr>
                  <m:ctrlPr>
                    <w:rPr>
                      <w:rFonts w:ascii="Cambria Math" w:hAnsi="Cambria Math" w:cs="Segoe UI Symbol"/>
                    </w:rPr>
                  </m:ctrlPr>
                </m:sSubPr>
                <m:e>
                  <m:r>
                    <m:rPr>
                      <m:sty m:val="p"/>
                    </m:rPr>
                    <w:rPr>
                      <w:rFonts w:ascii="Cambria Math" w:hAnsi="Cambria Math" w:cs="Segoe UI Symbol"/>
                    </w:rPr>
                    <m:t>R</m:t>
                  </m:r>
                </m:e>
                <m:sub>
                  <m:r>
                    <w:rPr>
                      <w:rFonts w:ascii="Cambria Math" w:hAnsi="Cambria Math" w:cs="Segoe UI Symbol"/>
                    </w:rPr>
                    <m:t>i</m:t>
                  </m:r>
                </m:sub>
              </m:sSub>
            </m:oMath>
          </w:p>
        </w:tc>
      </w:tr>
      <w:tr w:rsidR="00F91F4F" w:rsidRPr="00DB5CA5" w14:paraId="1FDA6209" w14:textId="77777777" w:rsidTr="000D685C">
        <w:trPr>
          <w:trHeight w:val="211"/>
        </w:trPr>
        <w:tc>
          <w:tcPr>
            <w:tcW w:w="1248" w:type="dxa"/>
            <w:tcBorders>
              <w:top w:val="single" w:sz="4" w:space="0" w:color="auto"/>
            </w:tcBorders>
            <w:noWrap/>
            <w:hideMark/>
          </w:tcPr>
          <w:p w14:paraId="0435257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w:t>
            </w:r>
          </w:p>
        </w:tc>
        <w:tc>
          <w:tcPr>
            <w:tcW w:w="2182" w:type="dxa"/>
            <w:tcBorders>
              <w:top w:val="single" w:sz="4" w:space="0" w:color="auto"/>
            </w:tcBorders>
            <w:noWrap/>
            <w:vAlign w:val="bottom"/>
            <w:hideMark/>
          </w:tcPr>
          <w:p w14:paraId="05EAE149" w14:textId="547A5FD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0.805</w:t>
            </w:r>
          </w:p>
        </w:tc>
        <w:tc>
          <w:tcPr>
            <w:tcW w:w="2183" w:type="dxa"/>
            <w:tcBorders>
              <w:top w:val="single" w:sz="4" w:space="0" w:color="auto"/>
            </w:tcBorders>
            <w:noWrap/>
            <w:vAlign w:val="bottom"/>
            <w:hideMark/>
          </w:tcPr>
          <w:p w14:paraId="1ED15097" w14:textId="1231D08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0.689</w:t>
            </w:r>
          </w:p>
        </w:tc>
        <w:tc>
          <w:tcPr>
            <w:tcW w:w="2030" w:type="dxa"/>
            <w:tcBorders>
              <w:top w:val="single" w:sz="4" w:space="0" w:color="auto"/>
            </w:tcBorders>
            <w:noWrap/>
            <w:vAlign w:val="bottom"/>
            <w:hideMark/>
          </w:tcPr>
          <w:p w14:paraId="5F0D64A1" w14:textId="7184DFF8"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1.17</w:t>
            </w:r>
          </w:p>
        </w:tc>
      </w:tr>
      <w:tr w:rsidR="00F91F4F" w:rsidRPr="00DB5CA5" w14:paraId="1E22E52B" w14:textId="77777777" w:rsidTr="000D685C">
        <w:trPr>
          <w:trHeight w:val="270"/>
        </w:trPr>
        <w:tc>
          <w:tcPr>
            <w:tcW w:w="1248" w:type="dxa"/>
            <w:noWrap/>
            <w:hideMark/>
          </w:tcPr>
          <w:p w14:paraId="17EFBC2D"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w:t>
            </w:r>
          </w:p>
        </w:tc>
        <w:tc>
          <w:tcPr>
            <w:tcW w:w="2182" w:type="dxa"/>
            <w:noWrap/>
            <w:vAlign w:val="bottom"/>
            <w:hideMark/>
          </w:tcPr>
          <w:p w14:paraId="6312DA12" w14:textId="701F889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0.788</w:t>
            </w:r>
          </w:p>
        </w:tc>
        <w:tc>
          <w:tcPr>
            <w:tcW w:w="2183" w:type="dxa"/>
            <w:noWrap/>
            <w:vAlign w:val="bottom"/>
            <w:hideMark/>
          </w:tcPr>
          <w:p w14:paraId="6544C891" w14:textId="7A777E5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0.697</w:t>
            </w:r>
          </w:p>
        </w:tc>
        <w:tc>
          <w:tcPr>
            <w:tcW w:w="2030" w:type="dxa"/>
            <w:noWrap/>
            <w:vAlign w:val="bottom"/>
            <w:hideMark/>
          </w:tcPr>
          <w:p w14:paraId="1ACF4F53" w14:textId="099A8D5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1.13</w:t>
            </w:r>
          </w:p>
        </w:tc>
      </w:tr>
      <w:tr w:rsidR="00F91F4F" w:rsidRPr="00DB5CA5" w14:paraId="792797E7" w14:textId="77777777" w:rsidTr="000D685C">
        <w:trPr>
          <w:trHeight w:val="270"/>
        </w:trPr>
        <w:tc>
          <w:tcPr>
            <w:tcW w:w="1248" w:type="dxa"/>
            <w:noWrap/>
            <w:hideMark/>
          </w:tcPr>
          <w:p w14:paraId="3BBE5712"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3</w:t>
            </w:r>
          </w:p>
        </w:tc>
        <w:tc>
          <w:tcPr>
            <w:tcW w:w="2182" w:type="dxa"/>
            <w:noWrap/>
            <w:vAlign w:val="bottom"/>
            <w:hideMark/>
          </w:tcPr>
          <w:p w14:paraId="101F2D13" w14:textId="644744AB"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0.764</w:t>
            </w:r>
          </w:p>
        </w:tc>
        <w:tc>
          <w:tcPr>
            <w:tcW w:w="2183" w:type="dxa"/>
            <w:noWrap/>
            <w:vAlign w:val="bottom"/>
            <w:hideMark/>
          </w:tcPr>
          <w:p w14:paraId="1710FC16" w14:textId="4463BB5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0.678</w:t>
            </w:r>
          </w:p>
        </w:tc>
        <w:tc>
          <w:tcPr>
            <w:tcW w:w="2030" w:type="dxa"/>
            <w:noWrap/>
            <w:vAlign w:val="bottom"/>
            <w:hideMark/>
          </w:tcPr>
          <w:p w14:paraId="01A384BA" w14:textId="07B3699A"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1.13</w:t>
            </w:r>
          </w:p>
        </w:tc>
      </w:tr>
      <w:tr w:rsidR="00F91F4F" w:rsidRPr="00DB5CA5" w14:paraId="73A49261" w14:textId="77777777" w:rsidTr="000D685C">
        <w:trPr>
          <w:trHeight w:val="270"/>
        </w:trPr>
        <w:tc>
          <w:tcPr>
            <w:tcW w:w="1248" w:type="dxa"/>
            <w:noWrap/>
            <w:hideMark/>
          </w:tcPr>
          <w:p w14:paraId="7EFB6BE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4</w:t>
            </w:r>
          </w:p>
        </w:tc>
        <w:tc>
          <w:tcPr>
            <w:tcW w:w="2182" w:type="dxa"/>
            <w:noWrap/>
            <w:vAlign w:val="bottom"/>
            <w:hideMark/>
          </w:tcPr>
          <w:p w14:paraId="0E688E50" w14:textId="5A1AC694"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0.776</w:t>
            </w:r>
          </w:p>
        </w:tc>
        <w:tc>
          <w:tcPr>
            <w:tcW w:w="2183" w:type="dxa"/>
            <w:noWrap/>
            <w:vAlign w:val="bottom"/>
            <w:hideMark/>
          </w:tcPr>
          <w:p w14:paraId="5C28487C" w14:textId="66ED0F0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0.685</w:t>
            </w:r>
          </w:p>
        </w:tc>
        <w:tc>
          <w:tcPr>
            <w:tcW w:w="2030" w:type="dxa"/>
            <w:noWrap/>
            <w:vAlign w:val="bottom"/>
            <w:hideMark/>
          </w:tcPr>
          <w:p w14:paraId="1071AA72" w14:textId="1D81A2F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1.13</w:t>
            </w:r>
          </w:p>
        </w:tc>
      </w:tr>
      <w:tr w:rsidR="00F91F4F" w:rsidRPr="00DB5CA5" w14:paraId="5C32BD22" w14:textId="77777777" w:rsidTr="000D685C">
        <w:trPr>
          <w:trHeight w:val="270"/>
        </w:trPr>
        <w:tc>
          <w:tcPr>
            <w:tcW w:w="1248" w:type="dxa"/>
            <w:noWrap/>
            <w:hideMark/>
          </w:tcPr>
          <w:p w14:paraId="0B909192"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5</w:t>
            </w:r>
          </w:p>
        </w:tc>
        <w:tc>
          <w:tcPr>
            <w:tcW w:w="2182" w:type="dxa"/>
            <w:noWrap/>
            <w:vAlign w:val="bottom"/>
            <w:hideMark/>
          </w:tcPr>
          <w:p w14:paraId="442D4B1B" w14:textId="21D2FB0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0.793</w:t>
            </w:r>
          </w:p>
        </w:tc>
        <w:tc>
          <w:tcPr>
            <w:tcW w:w="2183" w:type="dxa"/>
            <w:noWrap/>
            <w:vAlign w:val="bottom"/>
            <w:hideMark/>
          </w:tcPr>
          <w:p w14:paraId="18A72613" w14:textId="6A94595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0.636</w:t>
            </w:r>
          </w:p>
        </w:tc>
        <w:tc>
          <w:tcPr>
            <w:tcW w:w="2030" w:type="dxa"/>
            <w:noWrap/>
            <w:vAlign w:val="bottom"/>
            <w:hideMark/>
          </w:tcPr>
          <w:p w14:paraId="5F6C6385" w14:textId="3D65802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1.25</w:t>
            </w:r>
          </w:p>
        </w:tc>
      </w:tr>
      <w:tr w:rsidR="00F91F4F" w:rsidRPr="00DB5CA5" w14:paraId="6F221E6E" w14:textId="77777777" w:rsidTr="000D685C">
        <w:trPr>
          <w:trHeight w:val="270"/>
        </w:trPr>
        <w:tc>
          <w:tcPr>
            <w:tcW w:w="1248" w:type="dxa"/>
            <w:noWrap/>
            <w:hideMark/>
          </w:tcPr>
          <w:p w14:paraId="218E96B2"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6</w:t>
            </w:r>
          </w:p>
        </w:tc>
        <w:tc>
          <w:tcPr>
            <w:tcW w:w="2182" w:type="dxa"/>
            <w:noWrap/>
            <w:vAlign w:val="bottom"/>
            <w:hideMark/>
          </w:tcPr>
          <w:p w14:paraId="7638003B" w14:textId="15AC0EC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0.818</w:t>
            </w:r>
          </w:p>
        </w:tc>
        <w:tc>
          <w:tcPr>
            <w:tcW w:w="2183" w:type="dxa"/>
            <w:noWrap/>
            <w:vAlign w:val="bottom"/>
            <w:hideMark/>
          </w:tcPr>
          <w:p w14:paraId="5D6DC1E8" w14:textId="25B8F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0.617</w:t>
            </w:r>
          </w:p>
        </w:tc>
        <w:tc>
          <w:tcPr>
            <w:tcW w:w="2030" w:type="dxa"/>
            <w:noWrap/>
            <w:vAlign w:val="bottom"/>
            <w:hideMark/>
          </w:tcPr>
          <w:p w14:paraId="56B4BF77" w14:textId="0365DC64"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1.33</w:t>
            </w:r>
          </w:p>
        </w:tc>
      </w:tr>
      <w:tr w:rsidR="00F91F4F" w:rsidRPr="00DB5CA5" w14:paraId="4C9D5782" w14:textId="77777777" w:rsidTr="000D685C">
        <w:trPr>
          <w:trHeight w:val="270"/>
        </w:trPr>
        <w:tc>
          <w:tcPr>
            <w:tcW w:w="1248" w:type="dxa"/>
            <w:noWrap/>
            <w:hideMark/>
          </w:tcPr>
          <w:p w14:paraId="0AF658E0"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7</w:t>
            </w:r>
          </w:p>
        </w:tc>
        <w:tc>
          <w:tcPr>
            <w:tcW w:w="2182" w:type="dxa"/>
            <w:noWrap/>
            <w:vAlign w:val="bottom"/>
            <w:hideMark/>
          </w:tcPr>
          <w:p w14:paraId="27BC470B" w14:textId="7195AC7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0.710</w:t>
            </w:r>
          </w:p>
        </w:tc>
        <w:tc>
          <w:tcPr>
            <w:tcW w:w="2183" w:type="dxa"/>
            <w:noWrap/>
            <w:vAlign w:val="bottom"/>
            <w:hideMark/>
          </w:tcPr>
          <w:p w14:paraId="7CFE3747" w14:textId="326B200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0.623</w:t>
            </w:r>
          </w:p>
        </w:tc>
        <w:tc>
          <w:tcPr>
            <w:tcW w:w="2030" w:type="dxa"/>
            <w:noWrap/>
            <w:vAlign w:val="bottom"/>
            <w:hideMark/>
          </w:tcPr>
          <w:p w14:paraId="3F9B872B" w14:textId="11F906C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1.14</w:t>
            </w:r>
          </w:p>
        </w:tc>
      </w:tr>
      <w:tr w:rsidR="00F91F4F" w:rsidRPr="00DB5CA5" w14:paraId="065510AF" w14:textId="77777777" w:rsidTr="000D685C">
        <w:trPr>
          <w:trHeight w:val="270"/>
        </w:trPr>
        <w:tc>
          <w:tcPr>
            <w:tcW w:w="1248" w:type="dxa"/>
            <w:noWrap/>
            <w:hideMark/>
          </w:tcPr>
          <w:p w14:paraId="4B32FCBA"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8</w:t>
            </w:r>
          </w:p>
        </w:tc>
        <w:tc>
          <w:tcPr>
            <w:tcW w:w="2182" w:type="dxa"/>
            <w:noWrap/>
            <w:vAlign w:val="bottom"/>
            <w:hideMark/>
          </w:tcPr>
          <w:p w14:paraId="7E1657FD" w14:textId="5F011F4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0.702</w:t>
            </w:r>
          </w:p>
        </w:tc>
        <w:tc>
          <w:tcPr>
            <w:tcW w:w="2183" w:type="dxa"/>
            <w:noWrap/>
            <w:vAlign w:val="bottom"/>
            <w:hideMark/>
          </w:tcPr>
          <w:p w14:paraId="3A3A7EBF" w14:textId="19C421AF"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0.567</w:t>
            </w:r>
          </w:p>
        </w:tc>
        <w:tc>
          <w:tcPr>
            <w:tcW w:w="2030" w:type="dxa"/>
            <w:noWrap/>
            <w:vAlign w:val="bottom"/>
            <w:hideMark/>
          </w:tcPr>
          <w:p w14:paraId="711D2659" w14:textId="16DB6B0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1.24</w:t>
            </w:r>
          </w:p>
        </w:tc>
      </w:tr>
      <w:tr w:rsidR="00F91F4F" w:rsidRPr="00DB5CA5" w14:paraId="7A8AB04F" w14:textId="77777777" w:rsidTr="000D685C">
        <w:trPr>
          <w:trHeight w:val="270"/>
        </w:trPr>
        <w:tc>
          <w:tcPr>
            <w:tcW w:w="1248" w:type="dxa"/>
            <w:noWrap/>
            <w:hideMark/>
          </w:tcPr>
          <w:p w14:paraId="086DAFD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9</w:t>
            </w:r>
          </w:p>
        </w:tc>
        <w:tc>
          <w:tcPr>
            <w:tcW w:w="2182" w:type="dxa"/>
            <w:noWrap/>
            <w:vAlign w:val="bottom"/>
            <w:hideMark/>
          </w:tcPr>
          <w:p w14:paraId="73008427" w14:textId="3EBD1BF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0.715</w:t>
            </w:r>
          </w:p>
        </w:tc>
        <w:tc>
          <w:tcPr>
            <w:tcW w:w="2183" w:type="dxa"/>
            <w:noWrap/>
            <w:vAlign w:val="bottom"/>
            <w:hideMark/>
          </w:tcPr>
          <w:p w14:paraId="75DAC852" w14:textId="59D2ABD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0.569</w:t>
            </w:r>
          </w:p>
        </w:tc>
        <w:tc>
          <w:tcPr>
            <w:tcW w:w="2030" w:type="dxa"/>
            <w:noWrap/>
            <w:vAlign w:val="bottom"/>
            <w:hideMark/>
          </w:tcPr>
          <w:p w14:paraId="6543F13D" w14:textId="2B09785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1.26</w:t>
            </w:r>
          </w:p>
        </w:tc>
      </w:tr>
      <w:tr w:rsidR="00F91F4F" w:rsidRPr="00DB5CA5" w14:paraId="5EA0CB7C" w14:textId="77777777" w:rsidTr="000D685C">
        <w:trPr>
          <w:trHeight w:val="270"/>
        </w:trPr>
        <w:tc>
          <w:tcPr>
            <w:tcW w:w="1248" w:type="dxa"/>
            <w:noWrap/>
            <w:hideMark/>
          </w:tcPr>
          <w:p w14:paraId="359AD045"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10</w:t>
            </w:r>
          </w:p>
        </w:tc>
        <w:tc>
          <w:tcPr>
            <w:tcW w:w="2182" w:type="dxa"/>
            <w:noWrap/>
            <w:vAlign w:val="bottom"/>
            <w:hideMark/>
          </w:tcPr>
          <w:p w14:paraId="0F34AD6D" w14:textId="07D5CC0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0.728</w:t>
            </w:r>
          </w:p>
        </w:tc>
        <w:tc>
          <w:tcPr>
            <w:tcW w:w="2183" w:type="dxa"/>
            <w:noWrap/>
            <w:vAlign w:val="bottom"/>
            <w:hideMark/>
          </w:tcPr>
          <w:p w14:paraId="72EDF793" w14:textId="518EED2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0.605</w:t>
            </w:r>
          </w:p>
        </w:tc>
        <w:tc>
          <w:tcPr>
            <w:tcW w:w="2030" w:type="dxa"/>
            <w:noWrap/>
            <w:vAlign w:val="bottom"/>
            <w:hideMark/>
          </w:tcPr>
          <w:p w14:paraId="2E3FBF76" w14:textId="3984396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1.20</w:t>
            </w:r>
          </w:p>
        </w:tc>
      </w:tr>
      <w:tr w:rsidR="00F91F4F" w:rsidRPr="00DB5CA5" w14:paraId="33B0B5CD" w14:textId="77777777" w:rsidTr="000D685C">
        <w:trPr>
          <w:trHeight w:val="270"/>
        </w:trPr>
        <w:tc>
          <w:tcPr>
            <w:tcW w:w="1248" w:type="dxa"/>
            <w:noWrap/>
            <w:hideMark/>
          </w:tcPr>
          <w:p w14:paraId="59AB4809"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11</w:t>
            </w:r>
          </w:p>
        </w:tc>
        <w:tc>
          <w:tcPr>
            <w:tcW w:w="2182" w:type="dxa"/>
            <w:noWrap/>
            <w:vAlign w:val="bottom"/>
            <w:hideMark/>
          </w:tcPr>
          <w:p w14:paraId="1AF76201" w14:textId="2F87E5B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0.747</w:t>
            </w:r>
          </w:p>
        </w:tc>
        <w:tc>
          <w:tcPr>
            <w:tcW w:w="2183" w:type="dxa"/>
            <w:noWrap/>
            <w:vAlign w:val="bottom"/>
            <w:hideMark/>
          </w:tcPr>
          <w:p w14:paraId="1F7786F3" w14:textId="126736F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0.561</w:t>
            </w:r>
          </w:p>
        </w:tc>
        <w:tc>
          <w:tcPr>
            <w:tcW w:w="2030" w:type="dxa"/>
            <w:noWrap/>
            <w:vAlign w:val="bottom"/>
            <w:hideMark/>
          </w:tcPr>
          <w:p w14:paraId="4780CFCD" w14:textId="1405577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1.33</w:t>
            </w:r>
          </w:p>
        </w:tc>
      </w:tr>
      <w:tr w:rsidR="00F91F4F" w:rsidRPr="00DB5CA5" w14:paraId="6A99466E" w14:textId="77777777" w:rsidTr="000D685C">
        <w:trPr>
          <w:trHeight w:val="270"/>
        </w:trPr>
        <w:tc>
          <w:tcPr>
            <w:tcW w:w="1248" w:type="dxa"/>
            <w:noWrap/>
            <w:hideMark/>
          </w:tcPr>
          <w:p w14:paraId="1D3B5A82"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12</w:t>
            </w:r>
          </w:p>
        </w:tc>
        <w:tc>
          <w:tcPr>
            <w:tcW w:w="2182" w:type="dxa"/>
            <w:noWrap/>
            <w:vAlign w:val="bottom"/>
            <w:hideMark/>
          </w:tcPr>
          <w:p w14:paraId="090BE953" w14:textId="6814FF9F"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0.734</w:t>
            </w:r>
          </w:p>
        </w:tc>
        <w:tc>
          <w:tcPr>
            <w:tcW w:w="2183" w:type="dxa"/>
            <w:noWrap/>
            <w:vAlign w:val="bottom"/>
            <w:hideMark/>
          </w:tcPr>
          <w:p w14:paraId="2902BC31" w14:textId="680E3A2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0.548</w:t>
            </w:r>
          </w:p>
        </w:tc>
        <w:tc>
          <w:tcPr>
            <w:tcW w:w="2030" w:type="dxa"/>
            <w:noWrap/>
            <w:vAlign w:val="bottom"/>
            <w:hideMark/>
          </w:tcPr>
          <w:p w14:paraId="68FA6FA0" w14:textId="3334914F"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1.34</w:t>
            </w:r>
          </w:p>
        </w:tc>
      </w:tr>
      <w:tr w:rsidR="00F91F4F" w:rsidRPr="00DB5CA5" w14:paraId="006A3062" w14:textId="77777777" w:rsidTr="000D685C">
        <w:trPr>
          <w:trHeight w:val="270"/>
        </w:trPr>
        <w:tc>
          <w:tcPr>
            <w:tcW w:w="1248" w:type="dxa"/>
            <w:noWrap/>
            <w:hideMark/>
          </w:tcPr>
          <w:p w14:paraId="152FED17"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13</w:t>
            </w:r>
          </w:p>
        </w:tc>
        <w:tc>
          <w:tcPr>
            <w:tcW w:w="2182" w:type="dxa"/>
            <w:noWrap/>
            <w:vAlign w:val="bottom"/>
            <w:hideMark/>
          </w:tcPr>
          <w:p w14:paraId="6AA739E2" w14:textId="5276E48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0.666</w:t>
            </w:r>
          </w:p>
        </w:tc>
        <w:tc>
          <w:tcPr>
            <w:tcW w:w="2183" w:type="dxa"/>
            <w:noWrap/>
            <w:vAlign w:val="bottom"/>
            <w:hideMark/>
          </w:tcPr>
          <w:p w14:paraId="2C648B96" w14:textId="1011C86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0.495</w:t>
            </w:r>
          </w:p>
        </w:tc>
        <w:tc>
          <w:tcPr>
            <w:tcW w:w="2030" w:type="dxa"/>
            <w:noWrap/>
            <w:vAlign w:val="bottom"/>
            <w:hideMark/>
          </w:tcPr>
          <w:p w14:paraId="284BD655" w14:textId="4E899472"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1.35</w:t>
            </w:r>
          </w:p>
        </w:tc>
      </w:tr>
      <w:tr w:rsidR="00F91F4F" w:rsidRPr="00DB5CA5" w14:paraId="11AB0756" w14:textId="77777777" w:rsidTr="000D685C">
        <w:trPr>
          <w:trHeight w:val="270"/>
        </w:trPr>
        <w:tc>
          <w:tcPr>
            <w:tcW w:w="1248" w:type="dxa"/>
            <w:noWrap/>
            <w:hideMark/>
          </w:tcPr>
          <w:p w14:paraId="04CEC73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14</w:t>
            </w:r>
          </w:p>
        </w:tc>
        <w:tc>
          <w:tcPr>
            <w:tcW w:w="2182" w:type="dxa"/>
            <w:noWrap/>
            <w:vAlign w:val="bottom"/>
            <w:hideMark/>
          </w:tcPr>
          <w:p w14:paraId="0BBE4C60" w14:textId="7274EB5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0.694</w:t>
            </w:r>
          </w:p>
        </w:tc>
        <w:tc>
          <w:tcPr>
            <w:tcW w:w="2183" w:type="dxa"/>
            <w:noWrap/>
            <w:vAlign w:val="bottom"/>
            <w:hideMark/>
          </w:tcPr>
          <w:p w14:paraId="1E84BC5A" w14:textId="7445F9BF"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0.464</w:t>
            </w:r>
          </w:p>
        </w:tc>
        <w:tc>
          <w:tcPr>
            <w:tcW w:w="2030" w:type="dxa"/>
            <w:noWrap/>
            <w:vAlign w:val="bottom"/>
            <w:hideMark/>
          </w:tcPr>
          <w:p w14:paraId="653A891D" w14:textId="0CBFC40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1.50</w:t>
            </w:r>
          </w:p>
        </w:tc>
      </w:tr>
      <w:tr w:rsidR="00F91F4F" w:rsidRPr="00DB5CA5" w14:paraId="06A323F5" w14:textId="77777777" w:rsidTr="000D685C">
        <w:trPr>
          <w:trHeight w:val="270"/>
        </w:trPr>
        <w:tc>
          <w:tcPr>
            <w:tcW w:w="1248" w:type="dxa"/>
            <w:noWrap/>
            <w:hideMark/>
          </w:tcPr>
          <w:p w14:paraId="69453400"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15</w:t>
            </w:r>
          </w:p>
        </w:tc>
        <w:tc>
          <w:tcPr>
            <w:tcW w:w="2182" w:type="dxa"/>
            <w:noWrap/>
            <w:vAlign w:val="bottom"/>
            <w:hideMark/>
          </w:tcPr>
          <w:p w14:paraId="1EE8C1F6" w14:textId="36A6B39A"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0.711</w:t>
            </w:r>
          </w:p>
        </w:tc>
        <w:tc>
          <w:tcPr>
            <w:tcW w:w="2183" w:type="dxa"/>
            <w:noWrap/>
            <w:vAlign w:val="bottom"/>
            <w:hideMark/>
          </w:tcPr>
          <w:p w14:paraId="6265CBAA" w14:textId="519E152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0.474</w:t>
            </w:r>
          </w:p>
        </w:tc>
        <w:tc>
          <w:tcPr>
            <w:tcW w:w="2030" w:type="dxa"/>
            <w:noWrap/>
            <w:vAlign w:val="bottom"/>
            <w:hideMark/>
          </w:tcPr>
          <w:p w14:paraId="764315AA" w14:textId="72185C9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1.50</w:t>
            </w:r>
          </w:p>
        </w:tc>
      </w:tr>
      <w:tr w:rsidR="00F91F4F" w:rsidRPr="00DB5CA5" w14:paraId="09ECC6E4" w14:textId="77777777" w:rsidTr="000D685C">
        <w:trPr>
          <w:trHeight w:val="270"/>
        </w:trPr>
        <w:tc>
          <w:tcPr>
            <w:tcW w:w="1248" w:type="dxa"/>
            <w:noWrap/>
            <w:hideMark/>
          </w:tcPr>
          <w:p w14:paraId="3BA7119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16</w:t>
            </w:r>
          </w:p>
        </w:tc>
        <w:tc>
          <w:tcPr>
            <w:tcW w:w="2182" w:type="dxa"/>
            <w:noWrap/>
            <w:vAlign w:val="bottom"/>
            <w:hideMark/>
          </w:tcPr>
          <w:p w14:paraId="135AD8C7" w14:textId="52509592"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0.669</w:t>
            </w:r>
          </w:p>
        </w:tc>
        <w:tc>
          <w:tcPr>
            <w:tcW w:w="2183" w:type="dxa"/>
            <w:noWrap/>
            <w:vAlign w:val="bottom"/>
            <w:hideMark/>
          </w:tcPr>
          <w:p w14:paraId="1F3AF4A1" w14:textId="6843BD3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0.485</w:t>
            </w:r>
          </w:p>
        </w:tc>
        <w:tc>
          <w:tcPr>
            <w:tcW w:w="2030" w:type="dxa"/>
            <w:noWrap/>
            <w:vAlign w:val="bottom"/>
            <w:hideMark/>
          </w:tcPr>
          <w:p w14:paraId="33C79004" w14:textId="1737EB1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1.38</w:t>
            </w:r>
          </w:p>
        </w:tc>
      </w:tr>
      <w:tr w:rsidR="00F91F4F" w:rsidRPr="00DB5CA5" w14:paraId="481E60F2" w14:textId="77777777" w:rsidTr="000D685C">
        <w:trPr>
          <w:trHeight w:val="270"/>
        </w:trPr>
        <w:tc>
          <w:tcPr>
            <w:tcW w:w="1248" w:type="dxa"/>
            <w:noWrap/>
            <w:hideMark/>
          </w:tcPr>
          <w:p w14:paraId="5B96DFB5"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17</w:t>
            </w:r>
          </w:p>
        </w:tc>
        <w:tc>
          <w:tcPr>
            <w:tcW w:w="2182" w:type="dxa"/>
            <w:noWrap/>
            <w:vAlign w:val="bottom"/>
            <w:hideMark/>
          </w:tcPr>
          <w:p w14:paraId="46111C83" w14:textId="1C2164F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0.614</w:t>
            </w:r>
          </w:p>
        </w:tc>
        <w:tc>
          <w:tcPr>
            <w:tcW w:w="2183" w:type="dxa"/>
            <w:noWrap/>
            <w:vAlign w:val="bottom"/>
            <w:hideMark/>
          </w:tcPr>
          <w:p w14:paraId="197FADCD" w14:textId="437CEA9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0.489</w:t>
            </w:r>
          </w:p>
        </w:tc>
        <w:tc>
          <w:tcPr>
            <w:tcW w:w="2030" w:type="dxa"/>
            <w:noWrap/>
            <w:vAlign w:val="bottom"/>
            <w:hideMark/>
          </w:tcPr>
          <w:p w14:paraId="523B4DA4" w14:textId="22C8517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1.26</w:t>
            </w:r>
          </w:p>
        </w:tc>
      </w:tr>
      <w:tr w:rsidR="00F91F4F" w:rsidRPr="00DB5CA5" w14:paraId="174B25D7" w14:textId="77777777" w:rsidTr="000D685C">
        <w:trPr>
          <w:trHeight w:val="270"/>
        </w:trPr>
        <w:tc>
          <w:tcPr>
            <w:tcW w:w="1248" w:type="dxa"/>
            <w:noWrap/>
            <w:hideMark/>
          </w:tcPr>
          <w:p w14:paraId="507A11FC"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18</w:t>
            </w:r>
          </w:p>
        </w:tc>
        <w:tc>
          <w:tcPr>
            <w:tcW w:w="2182" w:type="dxa"/>
            <w:noWrap/>
            <w:vAlign w:val="bottom"/>
            <w:hideMark/>
          </w:tcPr>
          <w:p w14:paraId="7610C3DD" w14:textId="3FD4099B"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0.580</w:t>
            </w:r>
          </w:p>
        </w:tc>
        <w:tc>
          <w:tcPr>
            <w:tcW w:w="2183" w:type="dxa"/>
            <w:noWrap/>
            <w:vAlign w:val="bottom"/>
            <w:hideMark/>
          </w:tcPr>
          <w:p w14:paraId="7C36F4E2" w14:textId="3311C3C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0.511</w:t>
            </w:r>
          </w:p>
        </w:tc>
        <w:tc>
          <w:tcPr>
            <w:tcW w:w="2030" w:type="dxa"/>
            <w:noWrap/>
            <w:vAlign w:val="bottom"/>
            <w:hideMark/>
          </w:tcPr>
          <w:p w14:paraId="635D8F31" w14:textId="2ECC226A"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1.14</w:t>
            </w:r>
          </w:p>
        </w:tc>
      </w:tr>
      <w:tr w:rsidR="00F91F4F" w:rsidRPr="00DB5CA5" w14:paraId="2EB17F56" w14:textId="77777777" w:rsidTr="000D685C">
        <w:trPr>
          <w:trHeight w:val="270"/>
        </w:trPr>
        <w:tc>
          <w:tcPr>
            <w:tcW w:w="1248" w:type="dxa"/>
            <w:noWrap/>
            <w:hideMark/>
          </w:tcPr>
          <w:p w14:paraId="38F7772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19</w:t>
            </w:r>
          </w:p>
        </w:tc>
        <w:tc>
          <w:tcPr>
            <w:tcW w:w="2182" w:type="dxa"/>
            <w:noWrap/>
            <w:vAlign w:val="bottom"/>
            <w:hideMark/>
          </w:tcPr>
          <w:p w14:paraId="08A403E5" w14:textId="4451363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0.545</w:t>
            </w:r>
          </w:p>
        </w:tc>
        <w:tc>
          <w:tcPr>
            <w:tcW w:w="2183" w:type="dxa"/>
            <w:noWrap/>
            <w:vAlign w:val="bottom"/>
            <w:hideMark/>
          </w:tcPr>
          <w:p w14:paraId="1736160D" w14:textId="75DB4B3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0.419</w:t>
            </w:r>
          </w:p>
        </w:tc>
        <w:tc>
          <w:tcPr>
            <w:tcW w:w="2030" w:type="dxa"/>
            <w:noWrap/>
            <w:vAlign w:val="bottom"/>
            <w:hideMark/>
          </w:tcPr>
          <w:p w14:paraId="10F8AA7F" w14:textId="089CB3FA"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1.30</w:t>
            </w:r>
          </w:p>
        </w:tc>
      </w:tr>
      <w:tr w:rsidR="00F91F4F" w:rsidRPr="00DB5CA5" w14:paraId="2ED28E34" w14:textId="77777777" w:rsidTr="000D685C">
        <w:trPr>
          <w:trHeight w:val="270"/>
        </w:trPr>
        <w:tc>
          <w:tcPr>
            <w:tcW w:w="1248" w:type="dxa"/>
            <w:noWrap/>
            <w:hideMark/>
          </w:tcPr>
          <w:p w14:paraId="6A6EDEBB"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20</w:t>
            </w:r>
          </w:p>
        </w:tc>
        <w:tc>
          <w:tcPr>
            <w:tcW w:w="2182" w:type="dxa"/>
            <w:noWrap/>
            <w:vAlign w:val="bottom"/>
            <w:hideMark/>
          </w:tcPr>
          <w:p w14:paraId="3A6399A1" w14:textId="03684472"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0.552</w:t>
            </w:r>
          </w:p>
        </w:tc>
        <w:tc>
          <w:tcPr>
            <w:tcW w:w="2183" w:type="dxa"/>
            <w:noWrap/>
            <w:vAlign w:val="bottom"/>
            <w:hideMark/>
          </w:tcPr>
          <w:p w14:paraId="1A098C55" w14:textId="44BC1D4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0.349</w:t>
            </w:r>
          </w:p>
        </w:tc>
        <w:tc>
          <w:tcPr>
            <w:tcW w:w="2030" w:type="dxa"/>
            <w:noWrap/>
            <w:vAlign w:val="bottom"/>
            <w:hideMark/>
          </w:tcPr>
          <w:p w14:paraId="7B59605B" w14:textId="6C615D7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1.58</w:t>
            </w:r>
          </w:p>
        </w:tc>
      </w:tr>
      <w:tr w:rsidR="00F91F4F" w:rsidRPr="00DB5CA5" w14:paraId="5A21ADBD" w14:textId="77777777" w:rsidTr="000D685C">
        <w:trPr>
          <w:trHeight w:val="270"/>
        </w:trPr>
        <w:tc>
          <w:tcPr>
            <w:tcW w:w="1248" w:type="dxa"/>
            <w:noWrap/>
            <w:hideMark/>
          </w:tcPr>
          <w:p w14:paraId="5EA62034"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21</w:t>
            </w:r>
          </w:p>
        </w:tc>
        <w:tc>
          <w:tcPr>
            <w:tcW w:w="2182" w:type="dxa"/>
            <w:noWrap/>
            <w:vAlign w:val="bottom"/>
            <w:hideMark/>
          </w:tcPr>
          <w:p w14:paraId="262E5764" w14:textId="41A0A0D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0.469</w:t>
            </w:r>
          </w:p>
        </w:tc>
        <w:tc>
          <w:tcPr>
            <w:tcW w:w="2183" w:type="dxa"/>
            <w:noWrap/>
            <w:vAlign w:val="bottom"/>
            <w:hideMark/>
          </w:tcPr>
          <w:p w14:paraId="5ADB4B67" w14:textId="01F2DCA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0.379</w:t>
            </w:r>
          </w:p>
        </w:tc>
        <w:tc>
          <w:tcPr>
            <w:tcW w:w="2030" w:type="dxa"/>
            <w:noWrap/>
            <w:vAlign w:val="bottom"/>
            <w:hideMark/>
          </w:tcPr>
          <w:p w14:paraId="29E8917A" w14:textId="3B30C794"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1.24</w:t>
            </w:r>
          </w:p>
        </w:tc>
      </w:tr>
      <w:tr w:rsidR="00F91F4F" w:rsidRPr="00DB5CA5" w14:paraId="378049C4" w14:textId="77777777" w:rsidTr="000D685C">
        <w:trPr>
          <w:trHeight w:val="270"/>
        </w:trPr>
        <w:tc>
          <w:tcPr>
            <w:tcW w:w="1248" w:type="dxa"/>
            <w:noWrap/>
            <w:hideMark/>
          </w:tcPr>
          <w:p w14:paraId="5913233F"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22</w:t>
            </w:r>
          </w:p>
        </w:tc>
        <w:tc>
          <w:tcPr>
            <w:tcW w:w="2182" w:type="dxa"/>
            <w:noWrap/>
            <w:vAlign w:val="bottom"/>
            <w:hideMark/>
          </w:tcPr>
          <w:p w14:paraId="4E3BFDD4" w14:textId="2C88142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0.507</w:t>
            </w:r>
          </w:p>
        </w:tc>
        <w:tc>
          <w:tcPr>
            <w:tcW w:w="2183" w:type="dxa"/>
            <w:noWrap/>
            <w:vAlign w:val="bottom"/>
            <w:hideMark/>
          </w:tcPr>
          <w:p w14:paraId="6E8594F7" w14:textId="6A6A5756"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0.397</w:t>
            </w:r>
          </w:p>
        </w:tc>
        <w:tc>
          <w:tcPr>
            <w:tcW w:w="2030" w:type="dxa"/>
            <w:noWrap/>
            <w:vAlign w:val="bottom"/>
            <w:hideMark/>
          </w:tcPr>
          <w:p w14:paraId="15B0B79A" w14:textId="1FA8CFC6"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1.28</w:t>
            </w:r>
          </w:p>
        </w:tc>
      </w:tr>
      <w:tr w:rsidR="00F91F4F" w:rsidRPr="00DB5CA5" w14:paraId="38741F90" w14:textId="77777777" w:rsidTr="000D685C">
        <w:trPr>
          <w:trHeight w:val="270"/>
        </w:trPr>
        <w:tc>
          <w:tcPr>
            <w:tcW w:w="1248" w:type="dxa"/>
            <w:noWrap/>
            <w:hideMark/>
          </w:tcPr>
          <w:p w14:paraId="4F9AAE3B"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23</w:t>
            </w:r>
          </w:p>
        </w:tc>
        <w:tc>
          <w:tcPr>
            <w:tcW w:w="2182" w:type="dxa"/>
            <w:noWrap/>
            <w:vAlign w:val="bottom"/>
            <w:hideMark/>
          </w:tcPr>
          <w:p w14:paraId="7C1AF8F4" w14:textId="58715A8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0.493</w:t>
            </w:r>
          </w:p>
        </w:tc>
        <w:tc>
          <w:tcPr>
            <w:tcW w:w="2183" w:type="dxa"/>
            <w:noWrap/>
            <w:vAlign w:val="bottom"/>
            <w:hideMark/>
          </w:tcPr>
          <w:p w14:paraId="31CD9B95" w14:textId="7C89B6D8"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0.383</w:t>
            </w:r>
          </w:p>
        </w:tc>
        <w:tc>
          <w:tcPr>
            <w:tcW w:w="2030" w:type="dxa"/>
            <w:noWrap/>
            <w:vAlign w:val="bottom"/>
            <w:hideMark/>
          </w:tcPr>
          <w:p w14:paraId="37D66F2F" w14:textId="35C0FA5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1.29</w:t>
            </w:r>
          </w:p>
        </w:tc>
      </w:tr>
      <w:tr w:rsidR="00F91F4F" w:rsidRPr="00DB5CA5" w14:paraId="7B3CA00A" w14:textId="77777777" w:rsidTr="000D685C">
        <w:trPr>
          <w:trHeight w:val="270"/>
        </w:trPr>
        <w:tc>
          <w:tcPr>
            <w:tcW w:w="1248" w:type="dxa"/>
            <w:noWrap/>
            <w:hideMark/>
          </w:tcPr>
          <w:p w14:paraId="59EBA7B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24</w:t>
            </w:r>
          </w:p>
        </w:tc>
        <w:tc>
          <w:tcPr>
            <w:tcW w:w="2182" w:type="dxa"/>
            <w:noWrap/>
            <w:vAlign w:val="bottom"/>
            <w:hideMark/>
          </w:tcPr>
          <w:p w14:paraId="408DC723" w14:textId="412E6E8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0.326</w:t>
            </w:r>
          </w:p>
        </w:tc>
        <w:tc>
          <w:tcPr>
            <w:tcW w:w="2183" w:type="dxa"/>
            <w:noWrap/>
            <w:vAlign w:val="bottom"/>
            <w:hideMark/>
          </w:tcPr>
          <w:p w14:paraId="1A1D5146" w14:textId="4E82FE62"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0.424</w:t>
            </w:r>
          </w:p>
        </w:tc>
        <w:tc>
          <w:tcPr>
            <w:tcW w:w="2030" w:type="dxa"/>
            <w:noWrap/>
            <w:vAlign w:val="bottom"/>
            <w:hideMark/>
          </w:tcPr>
          <w:p w14:paraId="71C3AFD0" w14:textId="1C59CE0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0.769</w:t>
            </w:r>
          </w:p>
        </w:tc>
      </w:tr>
      <w:tr w:rsidR="00F91F4F" w:rsidRPr="00DB5CA5" w14:paraId="140E8064" w14:textId="77777777" w:rsidTr="000D685C">
        <w:trPr>
          <w:trHeight w:val="270"/>
        </w:trPr>
        <w:tc>
          <w:tcPr>
            <w:tcW w:w="1248" w:type="dxa"/>
            <w:noWrap/>
            <w:hideMark/>
          </w:tcPr>
          <w:p w14:paraId="5FD4ABF9"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25</w:t>
            </w:r>
          </w:p>
        </w:tc>
        <w:tc>
          <w:tcPr>
            <w:tcW w:w="2182" w:type="dxa"/>
            <w:noWrap/>
            <w:vAlign w:val="bottom"/>
            <w:hideMark/>
          </w:tcPr>
          <w:p w14:paraId="7CD65189" w14:textId="312A2B8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0.386</w:t>
            </w:r>
          </w:p>
        </w:tc>
        <w:tc>
          <w:tcPr>
            <w:tcW w:w="2183" w:type="dxa"/>
            <w:noWrap/>
            <w:vAlign w:val="bottom"/>
            <w:hideMark/>
          </w:tcPr>
          <w:p w14:paraId="4502EC0E" w14:textId="56EDD6A8"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0.466</w:t>
            </w:r>
          </w:p>
        </w:tc>
        <w:tc>
          <w:tcPr>
            <w:tcW w:w="2030" w:type="dxa"/>
            <w:noWrap/>
            <w:vAlign w:val="bottom"/>
            <w:hideMark/>
          </w:tcPr>
          <w:p w14:paraId="1C26B585" w14:textId="272E356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0.829</w:t>
            </w:r>
          </w:p>
        </w:tc>
      </w:tr>
      <w:tr w:rsidR="00F91F4F" w:rsidRPr="00DB5CA5" w14:paraId="65FDBB21" w14:textId="77777777" w:rsidTr="000D685C">
        <w:trPr>
          <w:trHeight w:val="270"/>
        </w:trPr>
        <w:tc>
          <w:tcPr>
            <w:tcW w:w="1248" w:type="dxa"/>
            <w:noWrap/>
            <w:hideMark/>
          </w:tcPr>
          <w:p w14:paraId="0B60445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26</w:t>
            </w:r>
          </w:p>
        </w:tc>
        <w:tc>
          <w:tcPr>
            <w:tcW w:w="2182" w:type="dxa"/>
            <w:noWrap/>
            <w:vAlign w:val="bottom"/>
            <w:hideMark/>
          </w:tcPr>
          <w:p w14:paraId="072A6014" w14:textId="311EEBE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0.421</w:t>
            </w:r>
          </w:p>
        </w:tc>
        <w:tc>
          <w:tcPr>
            <w:tcW w:w="2183" w:type="dxa"/>
            <w:noWrap/>
            <w:vAlign w:val="bottom"/>
            <w:hideMark/>
          </w:tcPr>
          <w:p w14:paraId="7FB481A7" w14:textId="595D87B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0.424</w:t>
            </w:r>
          </w:p>
        </w:tc>
        <w:tc>
          <w:tcPr>
            <w:tcW w:w="2030" w:type="dxa"/>
            <w:noWrap/>
            <w:vAlign w:val="bottom"/>
            <w:hideMark/>
          </w:tcPr>
          <w:p w14:paraId="4ADEF22E" w14:textId="3AC3092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0.992</w:t>
            </w:r>
          </w:p>
        </w:tc>
      </w:tr>
      <w:tr w:rsidR="00F91F4F" w:rsidRPr="00DB5CA5" w14:paraId="10DF5C57" w14:textId="77777777" w:rsidTr="000D685C">
        <w:trPr>
          <w:trHeight w:val="270"/>
        </w:trPr>
        <w:tc>
          <w:tcPr>
            <w:tcW w:w="1248" w:type="dxa"/>
            <w:noWrap/>
            <w:hideMark/>
          </w:tcPr>
          <w:p w14:paraId="5200DAD2"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27</w:t>
            </w:r>
          </w:p>
        </w:tc>
        <w:tc>
          <w:tcPr>
            <w:tcW w:w="2182" w:type="dxa"/>
            <w:noWrap/>
            <w:vAlign w:val="bottom"/>
            <w:hideMark/>
          </w:tcPr>
          <w:p w14:paraId="05D79178" w14:textId="367C0A46"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0.353</w:t>
            </w:r>
          </w:p>
        </w:tc>
        <w:tc>
          <w:tcPr>
            <w:tcW w:w="2183" w:type="dxa"/>
            <w:noWrap/>
            <w:vAlign w:val="bottom"/>
            <w:hideMark/>
          </w:tcPr>
          <w:p w14:paraId="39F460A4" w14:textId="393EE96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0.294</w:t>
            </w:r>
          </w:p>
        </w:tc>
        <w:tc>
          <w:tcPr>
            <w:tcW w:w="2030" w:type="dxa"/>
            <w:noWrap/>
            <w:vAlign w:val="bottom"/>
            <w:hideMark/>
          </w:tcPr>
          <w:p w14:paraId="6F2C4852" w14:textId="3668D3F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1.20</w:t>
            </w:r>
          </w:p>
        </w:tc>
      </w:tr>
      <w:tr w:rsidR="00F91F4F" w:rsidRPr="00DB5CA5" w14:paraId="5E632BEE" w14:textId="77777777" w:rsidTr="000D685C">
        <w:trPr>
          <w:trHeight w:val="270"/>
        </w:trPr>
        <w:tc>
          <w:tcPr>
            <w:tcW w:w="1248" w:type="dxa"/>
            <w:noWrap/>
            <w:hideMark/>
          </w:tcPr>
          <w:p w14:paraId="63E6347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28</w:t>
            </w:r>
          </w:p>
        </w:tc>
        <w:tc>
          <w:tcPr>
            <w:tcW w:w="2182" w:type="dxa"/>
            <w:noWrap/>
            <w:vAlign w:val="bottom"/>
            <w:hideMark/>
          </w:tcPr>
          <w:p w14:paraId="1177C8A5" w14:textId="443DE04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0.319</w:t>
            </w:r>
          </w:p>
        </w:tc>
        <w:tc>
          <w:tcPr>
            <w:tcW w:w="2183" w:type="dxa"/>
            <w:noWrap/>
            <w:vAlign w:val="bottom"/>
            <w:hideMark/>
          </w:tcPr>
          <w:p w14:paraId="3B592EBE" w14:textId="79381FF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0.245</w:t>
            </w:r>
          </w:p>
        </w:tc>
        <w:tc>
          <w:tcPr>
            <w:tcW w:w="2030" w:type="dxa"/>
            <w:noWrap/>
            <w:vAlign w:val="bottom"/>
            <w:hideMark/>
          </w:tcPr>
          <w:p w14:paraId="67630FD4" w14:textId="053E058B"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1.30</w:t>
            </w:r>
          </w:p>
        </w:tc>
      </w:tr>
      <w:tr w:rsidR="00F91F4F" w:rsidRPr="00DB5CA5" w14:paraId="290D4432" w14:textId="77777777" w:rsidTr="000D685C">
        <w:trPr>
          <w:trHeight w:val="270"/>
        </w:trPr>
        <w:tc>
          <w:tcPr>
            <w:tcW w:w="1248" w:type="dxa"/>
            <w:noWrap/>
            <w:hideMark/>
          </w:tcPr>
          <w:p w14:paraId="1D99233A"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29</w:t>
            </w:r>
          </w:p>
        </w:tc>
        <w:tc>
          <w:tcPr>
            <w:tcW w:w="2182" w:type="dxa"/>
            <w:noWrap/>
            <w:vAlign w:val="bottom"/>
            <w:hideMark/>
          </w:tcPr>
          <w:p w14:paraId="16E932C7" w14:textId="0352DC8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0.266</w:t>
            </w:r>
          </w:p>
        </w:tc>
        <w:tc>
          <w:tcPr>
            <w:tcW w:w="2183" w:type="dxa"/>
            <w:noWrap/>
            <w:vAlign w:val="bottom"/>
            <w:hideMark/>
          </w:tcPr>
          <w:p w14:paraId="0B4DB372" w14:textId="505179FA"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0.220</w:t>
            </w:r>
          </w:p>
        </w:tc>
        <w:tc>
          <w:tcPr>
            <w:tcW w:w="2030" w:type="dxa"/>
            <w:noWrap/>
            <w:vAlign w:val="bottom"/>
            <w:hideMark/>
          </w:tcPr>
          <w:p w14:paraId="3EE9C3E7" w14:textId="11A2279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1.21</w:t>
            </w:r>
          </w:p>
        </w:tc>
      </w:tr>
      <w:tr w:rsidR="00F91F4F" w:rsidRPr="00DB5CA5" w14:paraId="0E0D7CCD" w14:textId="77777777" w:rsidTr="000D685C">
        <w:trPr>
          <w:trHeight w:val="270"/>
        </w:trPr>
        <w:tc>
          <w:tcPr>
            <w:tcW w:w="1248" w:type="dxa"/>
            <w:noWrap/>
            <w:hideMark/>
          </w:tcPr>
          <w:p w14:paraId="7CFDEC61"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30</w:t>
            </w:r>
          </w:p>
        </w:tc>
        <w:tc>
          <w:tcPr>
            <w:tcW w:w="2182" w:type="dxa"/>
            <w:noWrap/>
            <w:vAlign w:val="bottom"/>
            <w:hideMark/>
          </w:tcPr>
          <w:p w14:paraId="34624A9D" w14:textId="6676A5B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0.231</w:t>
            </w:r>
          </w:p>
        </w:tc>
        <w:tc>
          <w:tcPr>
            <w:tcW w:w="2183" w:type="dxa"/>
            <w:noWrap/>
            <w:vAlign w:val="bottom"/>
            <w:hideMark/>
          </w:tcPr>
          <w:p w14:paraId="39D528CD" w14:textId="117D0E0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0.152</w:t>
            </w:r>
          </w:p>
        </w:tc>
        <w:tc>
          <w:tcPr>
            <w:tcW w:w="2030" w:type="dxa"/>
            <w:noWrap/>
            <w:vAlign w:val="bottom"/>
            <w:hideMark/>
          </w:tcPr>
          <w:p w14:paraId="418B0A0D" w14:textId="52EEEB6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1.52</w:t>
            </w:r>
          </w:p>
        </w:tc>
      </w:tr>
      <w:tr w:rsidR="00F91F4F" w:rsidRPr="00DB5CA5" w14:paraId="2EC8785C" w14:textId="77777777" w:rsidTr="000D685C">
        <w:trPr>
          <w:trHeight w:val="270"/>
        </w:trPr>
        <w:tc>
          <w:tcPr>
            <w:tcW w:w="1248" w:type="dxa"/>
            <w:noWrap/>
            <w:hideMark/>
          </w:tcPr>
          <w:p w14:paraId="3679836A"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31</w:t>
            </w:r>
          </w:p>
        </w:tc>
        <w:tc>
          <w:tcPr>
            <w:tcW w:w="2182" w:type="dxa"/>
            <w:noWrap/>
            <w:vAlign w:val="bottom"/>
            <w:hideMark/>
          </w:tcPr>
          <w:p w14:paraId="6EB34329" w14:textId="6088C48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0.194</w:t>
            </w:r>
          </w:p>
        </w:tc>
        <w:tc>
          <w:tcPr>
            <w:tcW w:w="2183" w:type="dxa"/>
            <w:noWrap/>
            <w:vAlign w:val="bottom"/>
            <w:hideMark/>
          </w:tcPr>
          <w:p w14:paraId="6E246AF0" w14:textId="6BFF64F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0.137</w:t>
            </w:r>
          </w:p>
        </w:tc>
        <w:tc>
          <w:tcPr>
            <w:tcW w:w="2030" w:type="dxa"/>
            <w:noWrap/>
            <w:vAlign w:val="bottom"/>
            <w:hideMark/>
          </w:tcPr>
          <w:p w14:paraId="06275A86" w14:textId="5613014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1.41</w:t>
            </w:r>
          </w:p>
        </w:tc>
      </w:tr>
      <w:tr w:rsidR="00F91F4F" w:rsidRPr="00DB5CA5" w14:paraId="4C442648" w14:textId="77777777" w:rsidTr="000D685C">
        <w:trPr>
          <w:trHeight w:val="270"/>
        </w:trPr>
        <w:tc>
          <w:tcPr>
            <w:tcW w:w="1248" w:type="dxa"/>
            <w:noWrap/>
            <w:hideMark/>
          </w:tcPr>
          <w:p w14:paraId="5BBE254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32</w:t>
            </w:r>
          </w:p>
        </w:tc>
        <w:tc>
          <w:tcPr>
            <w:tcW w:w="2182" w:type="dxa"/>
            <w:noWrap/>
            <w:vAlign w:val="bottom"/>
            <w:hideMark/>
          </w:tcPr>
          <w:p w14:paraId="28AA10E8" w14:textId="297EC32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0.235</w:t>
            </w:r>
          </w:p>
        </w:tc>
        <w:tc>
          <w:tcPr>
            <w:tcW w:w="2183" w:type="dxa"/>
            <w:noWrap/>
            <w:vAlign w:val="bottom"/>
            <w:hideMark/>
          </w:tcPr>
          <w:p w14:paraId="1F575984" w14:textId="4502ABF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0.177</w:t>
            </w:r>
          </w:p>
        </w:tc>
        <w:tc>
          <w:tcPr>
            <w:tcW w:w="2030" w:type="dxa"/>
            <w:noWrap/>
            <w:vAlign w:val="bottom"/>
            <w:hideMark/>
          </w:tcPr>
          <w:p w14:paraId="7511F07F" w14:textId="290110D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1.33</w:t>
            </w:r>
          </w:p>
        </w:tc>
      </w:tr>
    </w:tbl>
    <w:p w14:paraId="53BBB627" w14:textId="77777777" w:rsidR="0027760D" w:rsidRDefault="00DB5CA5" w:rsidP="00DB5CA5">
      <w:pPr>
        <w:jc w:val="center"/>
      </w:pPr>
      <w:r>
        <w:rPr>
          <w:rFonts w:hint="eastAsia"/>
        </w:rPr>
        <w:lastRenderedPageBreak/>
        <w:t>表</w:t>
      </w:r>
      <w:r w:rsidR="0027760D">
        <w:rPr>
          <w:rFonts w:hint="eastAsia"/>
        </w:rPr>
        <w:t>4.</w:t>
      </w:r>
      <w:r w:rsidR="0027760D">
        <w:t>2</w:t>
      </w:r>
      <w:r>
        <w:rPr>
          <w:rFonts w:hint="eastAsia"/>
        </w:rPr>
        <w:t xml:space="preserve"> </w:t>
      </w:r>
      <w:r w:rsidR="0027760D">
        <w:rPr>
          <w:rFonts w:hint="eastAsia"/>
        </w:rPr>
        <w:t>第</w:t>
      </w:r>
      <w:r w:rsidR="0027760D">
        <w:rPr>
          <w:rFonts w:hint="eastAsia"/>
        </w:rPr>
        <w:t>12</w:t>
      </w:r>
      <w:r>
        <w:rPr>
          <w:rFonts w:hint="eastAsia"/>
        </w:rPr>
        <w:t>次高調波</w:t>
      </w:r>
      <w:r>
        <w:t>高調波に相当するエネルギーによって生じた</w:t>
      </w:r>
    </w:p>
    <w:p w14:paraId="1B7F4DF3" w14:textId="6347E390" w:rsidR="00DB5CA5" w:rsidRDefault="00DB5CA5" w:rsidP="00DB5CA5">
      <w:pPr>
        <w:jc w:val="center"/>
      </w:pPr>
      <w:r>
        <w:t>光電子の信号強度</w:t>
      </w:r>
      <w:r>
        <w:rPr>
          <w:rFonts w:hint="eastAsia"/>
        </w:rPr>
        <w:t>の</w:t>
      </w:r>
      <w:r>
        <w:rPr>
          <w:rFonts w:ascii="Segoe UI Symbol" w:hAnsi="Segoe UI Symbol" w:cs="Segoe UI Symbol" w:hint="eastAsia"/>
        </w:rPr>
        <w:t>振幅の比</w:t>
      </w:r>
    </w:p>
    <w:tbl>
      <w:tblPr>
        <w:tblStyle w:val="af"/>
        <w:tblW w:w="856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2200"/>
        <w:gridCol w:w="2201"/>
        <w:gridCol w:w="2046"/>
      </w:tblGrid>
      <w:tr w:rsidR="00DB5CA5" w14:paraId="6DD1D929" w14:textId="77777777" w:rsidTr="00481FFB">
        <w:trPr>
          <w:trHeight w:val="688"/>
        </w:trPr>
        <w:tc>
          <w:tcPr>
            <w:tcW w:w="2116" w:type="dxa"/>
            <w:tcBorders>
              <w:top w:val="single" w:sz="4" w:space="0" w:color="auto"/>
              <w:bottom w:val="single" w:sz="4" w:space="0" w:color="auto"/>
            </w:tcBorders>
          </w:tcPr>
          <w:p w14:paraId="7DDE230A" w14:textId="77777777" w:rsidR="00DB5CA5" w:rsidRDefault="00DB5CA5" w:rsidP="00481FFB">
            <w:pPr>
              <w:jc w:val="center"/>
            </w:pPr>
            <w:r>
              <w:rPr>
                <w:rFonts w:hint="eastAsia"/>
              </w:rPr>
              <w:t>振動番号</w:t>
            </w:r>
            <m:oMath>
              <m:r>
                <w:rPr>
                  <w:rFonts w:ascii="Cambria Math" w:hAnsi="Cambria Math"/>
                </w:rPr>
                <m:t>i</m:t>
              </m:r>
            </m:oMath>
          </w:p>
        </w:tc>
        <w:tc>
          <w:tcPr>
            <w:tcW w:w="2200" w:type="dxa"/>
            <w:tcBorders>
              <w:top w:val="single" w:sz="4" w:space="0" w:color="auto"/>
              <w:bottom w:val="single" w:sz="4" w:space="0" w:color="auto"/>
            </w:tcBorders>
          </w:tcPr>
          <w:p w14:paraId="4DF32693" w14:textId="77777777" w:rsidR="00DB5CA5" w:rsidRDefault="00DB5CA5" w:rsidP="00481FFB">
            <w:pPr>
              <w:jc w:val="center"/>
            </w:pPr>
            <w:r>
              <w:rPr>
                <w:rFonts w:hint="eastAsia"/>
              </w:rPr>
              <w:t>測定</w:t>
            </w:r>
            <w:r>
              <w:rPr>
                <w:rFonts w:hint="eastAsia"/>
              </w:rPr>
              <w:t>1</w:t>
            </w:r>
            <w:r>
              <w:rPr>
                <w:rFonts w:hint="eastAsia"/>
              </w:rPr>
              <w:t>の振幅</w:t>
            </w:r>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oMath>
          </w:p>
          <w:p w14:paraId="041BBDA2" w14:textId="77777777" w:rsidR="00DB5CA5" w:rsidRDefault="00DB5CA5" w:rsidP="00481FFB">
            <w:pPr>
              <w:jc w:val="center"/>
            </w:pPr>
            <w:r>
              <w:t>[a.u.]</w:t>
            </w:r>
          </w:p>
        </w:tc>
        <w:tc>
          <w:tcPr>
            <w:tcW w:w="2201" w:type="dxa"/>
            <w:tcBorders>
              <w:top w:val="single" w:sz="4" w:space="0" w:color="auto"/>
              <w:bottom w:val="single" w:sz="4" w:space="0" w:color="auto"/>
            </w:tcBorders>
          </w:tcPr>
          <w:p w14:paraId="3746965E" w14:textId="77777777" w:rsidR="00DB5CA5" w:rsidRDefault="00DB5CA5" w:rsidP="00481FFB">
            <w:pPr>
              <w:jc w:val="center"/>
            </w:pPr>
            <w:r>
              <w:rPr>
                <w:rFonts w:hint="eastAsia"/>
              </w:rPr>
              <w:t>測定</w:t>
            </w:r>
            <w:r>
              <w:rPr>
                <w:rFonts w:hint="eastAsia"/>
              </w:rPr>
              <w:t>2</w:t>
            </w:r>
            <w:r>
              <w:rPr>
                <w:rFonts w:hint="eastAsia"/>
              </w:rPr>
              <w:t>の振幅</w:t>
            </w:r>
            <m:oMath>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oMath>
          </w:p>
          <w:p w14:paraId="2A035590" w14:textId="77777777" w:rsidR="00DB5CA5" w:rsidRDefault="00DB5CA5" w:rsidP="00481FFB">
            <w:pPr>
              <w:jc w:val="center"/>
            </w:pPr>
            <w:r>
              <w:rPr>
                <w:rFonts w:hint="eastAsia"/>
              </w:rPr>
              <w:t>[a.u.]</w:t>
            </w:r>
          </w:p>
        </w:tc>
        <w:tc>
          <w:tcPr>
            <w:tcW w:w="2046" w:type="dxa"/>
            <w:tcBorders>
              <w:top w:val="single" w:sz="4" w:space="0" w:color="auto"/>
              <w:bottom w:val="single" w:sz="4" w:space="0" w:color="auto"/>
            </w:tcBorders>
          </w:tcPr>
          <w:p w14:paraId="5CF63EBE" w14:textId="7429E008" w:rsidR="00DB5CA5" w:rsidRDefault="00DB5CA5" w:rsidP="00481FFB">
            <w:pPr>
              <w:jc w:val="center"/>
            </w:pPr>
            <w:r>
              <w:rPr>
                <w:rFonts w:hint="eastAsia"/>
              </w:rPr>
              <w:t>振幅比</w:t>
            </w:r>
            <m:oMath>
              <m:sSub>
                <m:sSubPr>
                  <m:ctrlPr>
                    <w:rPr>
                      <w:rFonts w:ascii="Cambria Math" w:hAnsi="Cambria Math" w:cs="Segoe UI Symbol"/>
                    </w:rPr>
                  </m:ctrlPr>
                </m:sSubPr>
                <m:e>
                  <m:r>
                    <m:rPr>
                      <m:sty m:val="p"/>
                    </m:rPr>
                    <w:rPr>
                      <w:rFonts w:ascii="Cambria Math" w:hAnsi="Cambria Math" w:cs="Segoe UI Symbol"/>
                    </w:rPr>
                    <m:t>R</m:t>
                  </m:r>
                </m:e>
                <m:sub>
                  <m:r>
                    <w:rPr>
                      <w:rFonts w:ascii="Cambria Math" w:hAnsi="Cambria Math" w:cs="Segoe UI Symbol"/>
                    </w:rPr>
                    <m:t>i</m:t>
                  </m:r>
                </m:sub>
              </m:sSub>
            </m:oMath>
          </w:p>
        </w:tc>
      </w:tr>
      <w:tr w:rsidR="00F91F4F" w:rsidRPr="00DB5CA5" w14:paraId="2380C51A"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single" w:sz="4" w:space="0" w:color="auto"/>
              <w:left w:val="nil"/>
              <w:bottom w:val="nil"/>
              <w:right w:val="nil"/>
            </w:tcBorders>
            <w:noWrap/>
            <w:hideMark/>
          </w:tcPr>
          <w:p w14:paraId="5117F7BC"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w:t>
            </w:r>
          </w:p>
        </w:tc>
        <w:tc>
          <w:tcPr>
            <w:tcW w:w="2200" w:type="dxa"/>
            <w:tcBorders>
              <w:top w:val="single" w:sz="4" w:space="0" w:color="auto"/>
              <w:left w:val="nil"/>
              <w:bottom w:val="nil"/>
              <w:right w:val="nil"/>
            </w:tcBorders>
            <w:noWrap/>
            <w:vAlign w:val="bottom"/>
            <w:hideMark/>
          </w:tcPr>
          <w:p w14:paraId="1F87D73E" w14:textId="6F327B4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0.550</w:t>
            </w:r>
          </w:p>
        </w:tc>
        <w:tc>
          <w:tcPr>
            <w:tcW w:w="2201" w:type="dxa"/>
            <w:tcBorders>
              <w:top w:val="single" w:sz="4" w:space="0" w:color="auto"/>
              <w:left w:val="nil"/>
              <w:bottom w:val="nil"/>
              <w:right w:val="nil"/>
            </w:tcBorders>
            <w:noWrap/>
            <w:vAlign w:val="bottom"/>
            <w:hideMark/>
          </w:tcPr>
          <w:p w14:paraId="3959273C" w14:textId="5BC8F10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0.531</w:t>
            </w:r>
          </w:p>
        </w:tc>
        <w:tc>
          <w:tcPr>
            <w:tcW w:w="2046" w:type="dxa"/>
            <w:tcBorders>
              <w:top w:val="single" w:sz="4" w:space="0" w:color="auto"/>
              <w:left w:val="nil"/>
              <w:bottom w:val="nil"/>
              <w:right w:val="nil"/>
            </w:tcBorders>
            <w:noWrap/>
            <w:vAlign w:val="bottom"/>
            <w:hideMark/>
          </w:tcPr>
          <w:p w14:paraId="2C430E1A" w14:textId="36920C9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1.04</w:t>
            </w:r>
          </w:p>
        </w:tc>
      </w:tr>
      <w:tr w:rsidR="00F91F4F" w:rsidRPr="00DB5CA5" w14:paraId="429891CC"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1E163F21"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w:t>
            </w:r>
          </w:p>
        </w:tc>
        <w:tc>
          <w:tcPr>
            <w:tcW w:w="2200" w:type="dxa"/>
            <w:tcBorders>
              <w:top w:val="nil"/>
              <w:left w:val="nil"/>
              <w:bottom w:val="nil"/>
              <w:right w:val="nil"/>
            </w:tcBorders>
            <w:noWrap/>
            <w:vAlign w:val="bottom"/>
            <w:hideMark/>
          </w:tcPr>
          <w:p w14:paraId="56808FCE" w14:textId="47CB3A3B"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0.554</w:t>
            </w:r>
          </w:p>
        </w:tc>
        <w:tc>
          <w:tcPr>
            <w:tcW w:w="2201" w:type="dxa"/>
            <w:tcBorders>
              <w:top w:val="nil"/>
              <w:left w:val="nil"/>
              <w:bottom w:val="nil"/>
              <w:right w:val="nil"/>
            </w:tcBorders>
            <w:noWrap/>
            <w:vAlign w:val="bottom"/>
            <w:hideMark/>
          </w:tcPr>
          <w:p w14:paraId="1D19C23B" w14:textId="58DAA38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0.448</w:t>
            </w:r>
          </w:p>
        </w:tc>
        <w:tc>
          <w:tcPr>
            <w:tcW w:w="2046" w:type="dxa"/>
            <w:tcBorders>
              <w:top w:val="nil"/>
              <w:left w:val="nil"/>
              <w:bottom w:val="nil"/>
              <w:right w:val="nil"/>
            </w:tcBorders>
            <w:noWrap/>
            <w:vAlign w:val="bottom"/>
            <w:hideMark/>
          </w:tcPr>
          <w:p w14:paraId="003D1699" w14:textId="57F0DBE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1.24</w:t>
            </w:r>
          </w:p>
        </w:tc>
      </w:tr>
      <w:tr w:rsidR="00F91F4F" w:rsidRPr="00DB5CA5" w14:paraId="6F301E61"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721E0B03"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3</w:t>
            </w:r>
          </w:p>
        </w:tc>
        <w:tc>
          <w:tcPr>
            <w:tcW w:w="2200" w:type="dxa"/>
            <w:tcBorders>
              <w:top w:val="nil"/>
              <w:left w:val="nil"/>
              <w:bottom w:val="nil"/>
              <w:right w:val="nil"/>
            </w:tcBorders>
            <w:noWrap/>
            <w:vAlign w:val="bottom"/>
            <w:hideMark/>
          </w:tcPr>
          <w:p w14:paraId="05995A65" w14:textId="0E2A5EF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0.590</w:t>
            </w:r>
          </w:p>
        </w:tc>
        <w:tc>
          <w:tcPr>
            <w:tcW w:w="2201" w:type="dxa"/>
            <w:tcBorders>
              <w:top w:val="nil"/>
              <w:left w:val="nil"/>
              <w:bottom w:val="nil"/>
              <w:right w:val="nil"/>
            </w:tcBorders>
            <w:noWrap/>
            <w:vAlign w:val="bottom"/>
            <w:hideMark/>
          </w:tcPr>
          <w:p w14:paraId="672D822C" w14:textId="446B0E5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0.449</w:t>
            </w:r>
          </w:p>
        </w:tc>
        <w:tc>
          <w:tcPr>
            <w:tcW w:w="2046" w:type="dxa"/>
            <w:tcBorders>
              <w:top w:val="nil"/>
              <w:left w:val="nil"/>
              <w:bottom w:val="nil"/>
              <w:right w:val="nil"/>
            </w:tcBorders>
            <w:noWrap/>
            <w:vAlign w:val="bottom"/>
            <w:hideMark/>
          </w:tcPr>
          <w:p w14:paraId="57E7B5A3" w14:textId="39C30B9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1.31</w:t>
            </w:r>
          </w:p>
        </w:tc>
      </w:tr>
      <w:tr w:rsidR="00F91F4F" w:rsidRPr="00DB5CA5" w14:paraId="614B9415"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40A6C3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4</w:t>
            </w:r>
          </w:p>
        </w:tc>
        <w:tc>
          <w:tcPr>
            <w:tcW w:w="2200" w:type="dxa"/>
            <w:tcBorders>
              <w:top w:val="nil"/>
              <w:left w:val="nil"/>
              <w:bottom w:val="nil"/>
              <w:right w:val="nil"/>
            </w:tcBorders>
            <w:noWrap/>
            <w:vAlign w:val="bottom"/>
            <w:hideMark/>
          </w:tcPr>
          <w:p w14:paraId="3EE67949" w14:textId="22E1BEA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0.630</w:t>
            </w:r>
          </w:p>
        </w:tc>
        <w:tc>
          <w:tcPr>
            <w:tcW w:w="2201" w:type="dxa"/>
            <w:tcBorders>
              <w:top w:val="nil"/>
              <w:left w:val="nil"/>
              <w:bottom w:val="nil"/>
              <w:right w:val="nil"/>
            </w:tcBorders>
            <w:noWrap/>
            <w:vAlign w:val="bottom"/>
            <w:hideMark/>
          </w:tcPr>
          <w:p w14:paraId="2AC7B04D" w14:textId="3F0C5785"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0.441</w:t>
            </w:r>
          </w:p>
        </w:tc>
        <w:tc>
          <w:tcPr>
            <w:tcW w:w="2046" w:type="dxa"/>
            <w:tcBorders>
              <w:top w:val="nil"/>
              <w:left w:val="nil"/>
              <w:bottom w:val="nil"/>
              <w:right w:val="nil"/>
            </w:tcBorders>
            <w:noWrap/>
            <w:vAlign w:val="bottom"/>
            <w:hideMark/>
          </w:tcPr>
          <w:p w14:paraId="49C33817" w14:textId="5AD6AA9F"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1.43</w:t>
            </w:r>
          </w:p>
        </w:tc>
      </w:tr>
      <w:tr w:rsidR="00F91F4F" w:rsidRPr="00DB5CA5" w14:paraId="7B145E47"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B7CDFA4"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5</w:t>
            </w:r>
          </w:p>
        </w:tc>
        <w:tc>
          <w:tcPr>
            <w:tcW w:w="2200" w:type="dxa"/>
            <w:tcBorders>
              <w:top w:val="nil"/>
              <w:left w:val="nil"/>
              <w:bottom w:val="nil"/>
              <w:right w:val="nil"/>
            </w:tcBorders>
            <w:noWrap/>
            <w:vAlign w:val="bottom"/>
            <w:hideMark/>
          </w:tcPr>
          <w:p w14:paraId="709C73A3" w14:textId="25BD4B0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0.572</w:t>
            </w:r>
          </w:p>
        </w:tc>
        <w:tc>
          <w:tcPr>
            <w:tcW w:w="2201" w:type="dxa"/>
            <w:tcBorders>
              <w:top w:val="nil"/>
              <w:left w:val="nil"/>
              <w:bottom w:val="nil"/>
              <w:right w:val="nil"/>
            </w:tcBorders>
            <w:noWrap/>
            <w:vAlign w:val="bottom"/>
            <w:hideMark/>
          </w:tcPr>
          <w:p w14:paraId="3D0D24FC" w14:textId="4117E67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0.521</w:t>
            </w:r>
          </w:p>
        </w:tc>
        <w:tc>
          <w:tcPr>
            <w:tcW w:w="2046" w:type="dxa"/>
            <w:tcBorders>
              <w:top w:val="nil"/>
              <w:left w:val="nil"/>
              <w:bottom w:val="nil"/>
              <w:right w:val="nil"/>
            </w:tcBorders>
            <w:noWrap/>
            <w:vAlign w:val="bottom"/>
            <w:hideMark/>
          </w:tcPr>
          <w:p w14:paraId="3C509942" w14:textId="0EBEE6C6"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1.10</w:t>
            </w:r>
          </w:p>
        </w:tc>
      </w:tr>
      <w:tr w:rsidR="00F91F4F" w:rsidRPr="00DB5CA5" w14:paraId="5F766961"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5771B9CF"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6</w:t>
            </w:r>
          </w:p>
        </w:tc>
        <w:tc>
          <w:tcPr>
            <w:tcW w:w="2200" w:type="dxa"/>
            <w:tcBorders>
              <w:top w:val="nil"/>
              <w:left w:val="nil"/>
              <w:bottom w:val="nil"/>
              <w:right w:val="nil"/>
            </w:tcBorders>
            <w:noWrap/>
            <w:vAlign w:val="bottom"/>
            <w:hideMark/>
          </w:tcPr>
          <w:p w14:paraId="40F22951" w14:textId="18451960"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0.524</w:t>
            </w:r>
          </w:p>
        </w:tc>
        <w:tc>
          <w:tcPr>
            <w:tcW w:w="2201" w:type="dxa"/>
            <w:tcBorders>
              <w:top w:val="nil"/>
              <w:left w:val="nil"/>
              <w:bottom w:val="nil"/>
              <w:right w:val="nil"/>
            </w:tcBorders>
            <w:noWrap/>
            <w:vAlign w:val="bottom"/>
            <w:hideMark/>
          </w:tcPr>
          <w:p w14:paraId="2527F094" w14:textId="31E52DA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0.509</w:t>
            </w:r>
          </w:p>
        </w:tc>
        <w:tc>
          <w:tcPr>
            <w:tcW w:w="2046" w:type="dxa"/>
            <w:tcBorders>
              <w:top w:val="nil"/>
              <w:left w:val="nil"/>
              <w:bottom w:val="nil"/>
              <w:right w:val="nil"/>
            </w:tcBorders>
            <w:noWrap/>
            <w:vAlign w:val="bottom"/>
            <w:hideMark/>
          </w:tcPr>
          <w:p w14:paraId="084523AD" w14:textId="623CF59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1.03</w:t>
            </w:r>
          </w:p>
        </w:tc>
      </w:tr>
      <w:tr w:rsidR="00F91F4F" w:rsidRPr="00DB5CA5" w14:paraId="3BBABD4C"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5CB59DA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7</w:t>
            </w:r>
          </w:p>
        </w:tc>
        <w:tc>
          <w:tcPr>
            <w:tcW w:w="2200" w:type="dxa"/>
            <w:tcBorders>
              <w:top w:val="nil"/>
              <w:left w:val="nil"/>
              <w:bottom w:val="nil"/>
              <w:right w:val="nil"/>
            </w:tcBorders>
            <w:noWrap/>
            <w:vAlign w:val="bottom"/>
            <w:hideMark/>
          </w:tcPr>
          <w:p w14:paraId="3E6E13B1" w14:textId="5448A98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0.539</w:t>
            </w:r>
          </w:p>
        </w:tc>
        <w:tc>
          <w:tcPr>
            <w:tcW w:w="2201" w:type="dxa"/>
            <w:tcBorders>
              <w:top w:val="nil"/>
              <w:left w:val="nil"/>
              <w:bottom w:val="nil"/>
              <w:right w:val="nil"/>
            </w:tcBorders>
            <w:noWrap/>
            <w:vAlign w:val="bottom"/>
            <w:hideMark/>
          </w:tcPr>
          <w:p w14:paraId="1FF64917" w14:textId="317C27F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0.443</w:t>
            </w:r>
          </w:p>
        </w:tc>
        <w:tc>
          <w:tcPr>
            <w:tcW w:w="2046" w:type="dxa"/>
            <w:tcBorders>
              <w:top w:val="nil"/>
              <w:left w:val="nil"/>
              <w:bottom w:val="nil"/>
              <w:right w:val="nil"/>
            </w:tcBorders>
            <w:noWrap/>
            <w:vAlign w:val="bottom"/>
            <w:hideMark/>
          </w:tcPr>
          <w:p w14:paraId="465EBE63" w14:textId="28B06FA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1.22</w:t>
            </w:r>
          </w:p>
        </w:tc>
      </w:tr>
      <w:tr w:rsidR="00F91F4F" w:rsidRPr="00DB5CA5" w14:paraId="6EAFAF5B"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05FCE494"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8</w:t>
            </w:r>
          </w:p>
        </w:tc>
        <w:tc>
          <w:tcPr>
            <w:tcW w:w="2200" w:type="dxa"/>
            <w:tcBorders>
              <w:top w:val="nil"/>
              <w:left w:val="nil"/>
              <w:bottom w:val="nil"/>
              <w:right w:val="nil"/>
            </w:tcBorders>
            <w:noWrap/>
            <w:vAlign w:val="bottom"/>
            <w:hideMark/>
          </w:tcPr>
          <w:p w14:paraId="51D9BEAE" w14:textId="6944162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0.569</w:t>
            </w:r>
          </w:p>
        </w:tc>
        <w:tc>
          <w:tcPr>
            <w:tcW w:w="2201" w:type="dxa"/>
            <w:tcBorders>
              <w:top w:val="nil"/>
              <w:left w:val="nil"/>
              <w:bottom w:val="nil"/>
              <w:right w:val="nil"/>
            </w:tcBorders>
            <w:noWrap/>
            <w:vAlign w:val="bottom"/>
            <w:hideMark/>
          </w:tcPr>
          <w:p w14:paraId="29750CE7" w14:textId="180083C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0.434</w:t>
            </w:r>
          </w:p>
        </w:tc>
        <w:tc>
          <w:tcPr>
            <w:tcW w:w="2046" w:type="dxa"/>
            <w:tcBorders>
              <w:top w:val="nil"/>
              <w:left w:val="nil"/>
              <w:bottom w:val="nil"/>
              <w:right w:val="nil"/>
            </w:tcBorders>
            <w:noWrap/>
            <w:vAlign w:val="bottom"/>
            <w:hideMark/>
          </w:tcPr>
          <w:p w14:paraId="0A7CBEC8" w14:textId="2D69126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1.31</w:t>
            </w:r>
          </w:p>
        </w:tc>
      </w:tr>
      <w:tr w:rsidR="00F91F4F" w:rsidRPr="00DB5CA5" w14:paraId="1E757B26"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64E738C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9</w:t>
            </w:r>
          </w:p>
        </w:tc>
        <w:tc>
          <w:tcPr>
            <w:tcW w:w="2200" w:type="dxa"/>
            <w:tcBorders>
              <w:top w:val="nil"/>
              <w:left w:val="nil"/>
              <w:bottom w:val="nil"/>
              <w:right w:val="nil"/>
            </w:tcBorders>
            <w:noWrap/>
            <w:vAlign w:val="bottom"/>
            <w:hideMark/>
          </w:tcPr>
          <w:p w14:paraId="157B35B1" w14:textId="62172AF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0.538</w:t>
            </w:r>
          </w:p>
        </w:tc>
        <w:tc>
          <w:tcPr>
            <w:tcW w:w="2201" w:type="dxa"/>
            <w:tcBorders>
              <w:top w:val="nil"/>
              <w:left w:val="nil"/>
              <w:bottom w:val="nil"/>
              <w:right w:val="nil"/>
            </w:tcBorders>
            <w:noWrap/>
            <w:vAlign w:val="bottom"/>
            <w:hideMark/>
          </w:tcPr>
          <w:p w14:paraId="32C78EA2" w14:textId="5939DEF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0.485</w:t>
            </w:r>
          </w:p>
        </w:tc>
        <w:tc>
          <w:tcPr>
            <w:tcW w:w="2046" w:type="dxa"/>
            <w:tcBorders>
              <w:top w:val="nil"/>
              <w:left w:val="nil"/>
              <w:bottom w:val="nil"/>
              <w:right w:val="nil"/>
            </w:tcBorders>
            <w:noWrap/>
            <w:vAlign w:val="bottom"/>
            <w:hideMark/>
          </w:tcPr>
          <w:p w14:paraId="2CB7B3B2" w14:textId="731E7C7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1.11</w:t>
            </w:r>
          </w:p>
        </w:tc>
      </w:tr>
      <w:tr w:rsidR="00F91F4F" w:rsidRPr="00DB5CA5" w14:paraId="08EAA95B"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1C021F39"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10</w:t>
            </w:r>
          </w:p>
        </w:tc>
        <w:tc>
          <w:tcPr>
            <w:tcW w:w="2200" w:type="dxa"/>
            <w:tcBorders>
              <w:top w:val="nil"/>
              <w:left w:val="nil"/>
              <w:bottom w:val="nil"/>
              <w:right w:val="nil"/>
            </w:tcBorders>
            <w:noWrap/>
            <w:vAlign w:val="bottom"/>
            <w:hideMark/>
          </w:tcPr>
          <w:p w14:paraId="18748CF3" w14:textId="532A66B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0.519</w:t>
            </w:r>
          </w:p>
        </w:tc>
        <w:tc>
          <w:tcPr>
            <w:tcW w:w="2201" w:type="dxa"/>
            <w:tcBorders>
              <w:top w:val="nil"/>
              <w:left w:val="nil"/>
              <w:bottom w:val="nil"/>
              <w:right w:val="nil"/>
            </w:tcBorders>
            <w:noWrap/>
            <w:vAlign w:val="bottom"/>
            <w:hideMark/>
          </w:tcPr>
          <w:p w14:paraId="4A500571" w14:textId="1435749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0.437</w:t>
            </w:r>
          </w:p>
        </w:tc>
        <w:tc>
          <w:tcPr>
            <w:tcW w:w="2046" w:type="dxa"/>
            <w:tcBorders>
              <w:top w:val="nil"/>
              <w:left w:val="nil"/>
              <w:bottom w:val="nil"/>
              <w:right w:val="nil"/>
            </w:tcBorders>
            <w:noWrap/>
            <w:vAlign w:val="bottom"/>
            <w:hideMark/>
          </w:tcPr>
          <w:p w14:paraId="7AED9E9B" w14:textId="7EAA18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1.19</w:t>
            </w:r>
          </w:p>
        </w:tc>
      </w:tr>
      <w:tr w:rsidR="00F91F4F" w:rsidRPr="00DB5CA5" w14:paraId="2E40709D"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D6FC414"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11</w:t>
            </w:r>
          </w:p>
        </w:tc>
        <w:tc>
          <w:tcPr>
            <w:tcW w:w="2200" w:type="dxa"/>
            <w:tcBorders>
              <w:top w:val="nil"/>
              <w:left w:val="nil"/>
              <w:bottom w:val="nil"/>
              <w:right w:val="nil"/>
            </w:tcBorders>
            <w:noWrap/>
            <w:vAlign w:val="bottom"/>
            <w:hideMark/>
          </w:tcPr>
          <w:p w14:paraId="33C1F9B3" w14:textId="30BA871B"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0.587</w:t>
            </w:r>
          </w:p>
        </w:tc>
        <w:tc>
          <w:tcPr>
            <w:tcW w:w="2201" w:type="dxa"/>
            <w:tcBorders>
              <w:top w:val="nil"/>
              <w:left w:val="nil"/>
              <w:bottom w:val="nil"/>
              <w:right w:val="nil"/>
            </w:tcBorders>
            <w:noWrap/>
            <w:vAlign w:val="bottom"/>
            <w:hideMark/>
          </w:tcPr>
          <w:p w14:paraId="339517FA" w14:textId="21C7F49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0.386</w:t>
            </w:r>
          </w:p>
        </w:tc>
        <w:tc>
          <w:tcPr>
            <w:tcW w:w="2046" w:type="dxa"/>
            <w:tcBorders>
              <w:top w:val="nil"/>
              <w:left w:val="nil"/>
              <w:bottom w:val="nil"/>
              <w:right w:val="nil"/>
            </w:tcBorders>
            <w:noWrap/>
            <w:vAlign w:val="bottom"/>
            <w:hideMark/>
          </w:tcPr>
          <w:p w14:paraId="79C5A463" w14:textId="74D553D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1.52</w:t>
            </w:r>
          </w:p>
        </w:tc>
      </w:tr>
      <w:tr w:rsidR="00F91F4F" w:rsidRPr="00DB5CA5" w14:paraId="6A2B2422"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792CFA3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12</w:t>
            </w:r>
          </w:p>
        </w:tc>
        <w:tc>
          <w:tcPr>
            <w:tcW w:w="2200" w:type="dxa"/>
            <w:tcBorders>
              <w:top w:val="nil"/>
              <w:left w:val="nil"/>
              <w:bottom w:val="nil"/>
              <w:right w:val="nil"/>
            </w:tcBorders>
            <w:noWrap/>
            <w:vAlign w:val="bottom"/>
            <w:hideMark/>
          </w:tcPr>
          <w:p w14:paraId="4D891A1A" w14:textId="5174A4A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0.589</w:t>
            </w:r>
          </w:p>
        </w:tc>
        <w:tc>
          <w:tcPr>
            <w:tcW w:w="2201" w:type="dxa"/>
            <w:tcBorders>
              <w:top w:val="nil"/>
              <w:left w:val="nil"/>
              <w:bottom w:val="nil"/>
              <w:right w:val="nil"/>
            </w:tcBorders>
            <w:noWrap/>
            <w:vAlign w:val="bottom"/>
            <w:hideMark/>
          </w:tcPr>
          <w:p w14:paraId="1FBB41C5" w14:textId="6EA9CFC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0.426</w:t>
            </w:r>
          </w:p>
        </w:tc>
        <w:tc>
          <w:tcPr>
            <w:tcW w:w="2046" w:type="dxa"/>
            <w:tcBorders>
              <w:top w:val="nil"/>
              <w:left w:val="nil"/>
              <w:bottom w:val="nil"/>
              <w:right w:val="nil"/>
            </w:tcBorders>
            <w:noWrap/>
            <w:vAlign w:val="bottom"/>
            <w:hideMark/>
          </w:tcPr>
          <w:p w14:paraId="6DD6F2BD" w14:textId="7C6123F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1.38</w:t>
            </w:r>
          </w:p>
        </w:tc>
      </w:tr>
      <w:tr w:rsidR="00F91F4F" w:rsidRPr="00DB5CA5" w14:paraId="161A31D9"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141626B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13</w:t>
            </w:r>
          </w:p>
        </w:tc>
        <w:tc>
          <w:tcPr>
            <w:tcW w:w="2200" w:type="dxa"/>
            <w:tcBorders>
              <w:top w:val="nil"/>
              <w:left w:val="nil"/>
              <w:bottom w:val="nil"/>
              <w:right w:val="nil"/>
            </w:tcBorders>
            <w:noWrap/>
            <w:vAlign w:val="bottom"/>
            <w:hideMark/>
          </w:tcPr>
          <w:p w14:paraId="30D7DF59" w14:textId="19AE8F1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0.487</w:t>
            </w:r>
          </w:p>
        </w:tc>
        <w:tc>
          <w:tcPr>
            <w:tcW w:w="2201" w:type="dxa"/>
            <w:tcBorders>
              <w:top w:val="nil"/>
              <w:left w:val="nil"/>
              <w:bottom w:val="nil"/>
              <w:right w:val="nil"/>
            </w:tcBorders>
            <w:noWrap/>
            <w:vAlign w:val="bottom"/>
            <w:hideMark/>
          </w:tcPr>
          <w:p w14:paraId="64A01AE4" w14:textId="0FE1984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0.401</w:t>
            </w:r>
          </w:p>
        </w:tc>
        <w:tc>
          <w:tcPr>
            <w:tcW w:w="2046" w:type="dxa"/>
            <w:tcBorders>
              <w:top w:val="nil"/>
              <w:left w:val="nil"/>
              <w:bottom w:val="nil"/>
              <w:right w:val="nil"/>
            </w:tcBorders>
            <w:noWrap/>
            <w:vAlign w:val="bottom"/>
            <w:hideMark/>
          </w:tcPr>
          <w:p w14:paraId="6D349A8E" w14:textId="738AAC2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1.21</w:t>
            </w:r>
          </w:p>
        </w:tc>
      </w:tr>
      <w:tr w:rsidR="00F91F4F" w:rsidRPr="00DB5CA5" w14:paraId="33ABD03F"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05F719D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14</w:t>
            </w:r>
          </w:p>
        </w:tc>
        <w:tc>
          <w:tcPr>
            <w:tcW w:w="2200" w:type="dxa"/>
            <w:tcBorders>
              <w:top w:val="nil"/>
              <w:left w:val="nil"/>
              <w:bottom w:val="nil"/>
              <w:right w:val="nil"/>
            </w:tcBorders>
            <w:noWrap/>
            <w:vAlign w:val="bottom"/>
            <w:hideMark/>
          </w:tcPr>
          <w:p w14:paraId="73A715EF" w14:textId="221CD58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0.400</w:t>
            </w:r>
          </w:p>
        </w:tc>
        <w:tc>
          <w:tcPr>
            <w:tcW w:w="2201" w:type="dxa"/>
            <w:tcBorders>
              <w:top w:val="nil"/>
              <w:left w:val="nil"/>
              <w:bottom w:val="nil"/>
              <w:right w:val="nil"/>
            </w:tcBorders>
            <w:noWrap/>
            <w:vAlign w:val="bottom"/>
            <w:hideMark/>
          </w:tcPr>
          <w:p w14:paraId="6C0160F1" w14:textId="67580EC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0.400</w:t>
            </w:r>
          </w:p>
        </w:tc>
        <w:tc>
          <w:tcPr>
            <w:tcW w:w="2046" w:type="dxa"/>
            <w:tcBorders>
              <w:top w:val="nil"/>
              <w:left w:val="nil"/>
              <w:bottom w:val="nil"/>
              <w:right w:val="nil"/>
            </w:tcBorders>
            <w:noWrap/>
            <w:vAlign w:val="bottom"/>
            <w:hideMark/>
          </w:tcPr>
          <w:p w14:paraId="0BF0E5C8" w14:textId="0992A66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1.00</w:t>
            </w:r>
          </w:p>
        </w:tc>
      </w:tr>
      <w:tr w:rsidR="00F91F4F" w:rsidRPr="00DB5CA5" w14:paraId="3443B193"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6160C944"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15</w:t>
            </w:r>
          </w:p>
        </w:tc>
        <w:tc>
          <w:tcPr>
            <w:tcW w:w="2200" w:type="dxa"/>
            <w:tcBorders>
              <w:top w:val="nil"/>
              <w:left w:val="nil"/>
              <w:bottom w:val="nil"/>
              <w:right w:val="nil"/>
            </w:tcBorders>
            <w:noWrap/>
            <w:vAlign w:val="bottom"/>
            <w:hideMark/>
          </w:tcPr>
          <w:p w14:paraId="59162160" w14:textId="7E43B83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0.414</w:t>
            </w:r>
          </w:p>
        </w:tc>
        <w:tc>
          <w:tcPr>
            <w:tcW w:w="2201" w:type="dxa"/>
            <w:tcBorders>
              <w:top w:val="nil"/>
              <w:left w:val="nil"/>
              <w:bottom w:val="nil"/>
              <w:right w:val="nil"/>
            </w:tcBorders>
            <w:noWrap/>
            <w:vAlign w:val="bottom"/>
            <w:hideMark/>
          </w:tcPr>
          <w:p w14:paraId="410B3A63" w14:textId="6D7C72D0"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0.428</w:t>
            </w:r>
          </w:p>
        </w:tc>
        <w:tc>
          <w:tcPr>
            <w:tcW w:w="2046" w:type="dxa"/>
            <w:tcBorders>
              <w:top w:val="nil"/>
              <w:left w:val="nil"/>
              <w:bottom w:val="nil"/>
              <w:right w:val="nil"/>
            </w:tcBorders>
            <w:noWrap/>
            <w:vAlign w:val="bottom"/>
            <w:hideMark/>
          </w:tcPr>
          <w:p w14:paraId="66CBD1FD" w14:textId="4C3895E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0.97</w:t>
            </w:r>
          </w:p>
        </w:tc>
      </w:tr>
      <w:tr w:rsidR="00F91F4F" w:rsidRPr="00DB5CA5" w14:paraId="74B876B9"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4002600"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16</w:t>
            </w:r>
          </w:p>
        </w:tc>
        <w:tc>
          <w:tcPr>
            <w:tcW w:w="2200" w:type="dxa"/>
            <w:tcBorders>
              <w:top w:val="nil"/>
              <w:left w:val="nil"/>
              <w:bottom w:val="nil"/>
              <w:right w:val="nil"/>
            </w:tcBorders>
            <w:noWrap/>
            <w:vAlign w:val="bottom"/>
            <w:hideMark/>
          </w:tcPr>
          <w:p w14:paraId="34BEA06C" w14:textId="72CB816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0.456</w:t>
            </w:r>
          </w:p>
        </w:tc>
        <w:tc>
          <w:tcPr>
            <w:tcW w:w="2201" w:type="dxa"/>
            <w:tcBorders>
              <w:top w:val="nil"/>
              <w:left w:val="nil"/>
              <w:bottom w:val="nil"/>
              <w:right w:val="nil"/>
            </w:tcBorders>
            <w:noWrap/>
            <w:vAlign w:val="bottom"/>
            <w:hideMark/>
          </w:tcPr>
          <w:p w14:paraId="101D2195" w14:textId="323EC9B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0.395</w:t>
            </w:r>
          </w:p>
        </w:tc>
        <w:tc>
          <w:tcPr>
            <w:tcW w:w="2046" w:type="dxa"/>
            <w:tcBorders>
              <w:top w:val="nil"/>
              <w:left w:val="nil"/>
              <w:bottom w:val="nil"/>
              <w:right w:val="nil"/>
            </w:tcBorders>
            <w:noWrap/>
            <w:vAlign w:val="bottom"/>
            <w:hideMark/>
          </w:tcPr>
          <w:p w14:paraId="489E1C82" w14:textId="2C9499D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1.15</w:t>
            </w:r>
          </w:p>
        </w:tc>
      </w:tr>
      <w:tr w:rsidR="00F91F4F" w:rsidRPr="00DB5CA5" w14:paraId="6E61DCA7"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63AF8CB1"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17</w:t>
            </w:r>
          </w:p>
        </w:tc>
        <w:tc>
          <w:tcPr>
            <w:tcW w:w="2200" w:type="dxa"/>
            <w:tcBorders>
              <w:top w:val="nil"/>
              <w:left w:val="nil"/>
              <w:bottom w:val="nil"/>
              <w:right w:val="nil"/>
            </w:tcBorders>
            <w:noWrap/>
            <w:vAlign w:val="bottom"/>
            <w:hideMark/>
          </w:tcPr>
          <w:p w14:paraId="60B55B4F" w14:textId="3E40E58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0.403</w:t>
            </w:r>
          </w:p>
        </w:tc>
        <w:tc>
          <w:tcPr>
            <w:tcW w:w="2201" w:type="dxa"/>
            <w:tcBorders>
              <w:top w:val="nil"/>
              <w:left w:val="nil"/>
              <w:bottom w:val="nil"/>
              <w:right w:val="nil"/>
            </w:tcBorders>
            <w:noWrap/>
            <w:vAlign w:val="bottom"/>
            <w:hideMark/>
          </w:tcPr>
          <w:p w14:paraId="287CCCF4" w14:textId="22C5E07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0.374</w:t>
            </w:r>
          </w:p>
        </w:tc>
        <w:tc>
          <w:tcPr>
            <w:tcW w:w="2046" w:type="dxa"/>
            <w:tcBorders>
              <w:top w:val="nil"/>
              <w:left w:val="nil"/>
              <w:bottom w:val="nil"/>
              <w:right w:val="nil"/>
            </w:tcBorders>
            <w:noWrap/>
            <w:vAlign w:val="bottom"/>
            <w:hideMark/>
          </w:tcPr>
          <w:p w14:paraId="56CF6BA7" w14:textId="28168EB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1.08</w:t>
            </w:r>
          </w:p>
        </w:tc>
      </w:tr>
      <w:tr w:rsidR="00F91F4F" w:rsidRPr="00DB5CA5" w14:paraId="0989B32B"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3B5ADD97"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18</w:t>
            </w:r>
          </w:p>
        </w:tc>
        <w:tc>
          <w:tcPr>
            <w:tcW w:w="2200" w:type="dxa"/>
            <w:tcBorders>
              <w:top w:val="nil"/>
              <w:left w:val="nil"/>
              <w:bottom w:val="nil"/>
              <w:right w:val="nil"/>
            </w:tcBorders>
            <w:noWrap/>
            <w:vAlign w:val="bottom"/>
            <w:hideMark/>
          </w:tcPr>
          <w:p w14:paraId="27F3CB7D" w14:textId="01748C6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0.431</w:t>
            </w:r>
          </w:p>
        </w:tc>
        <w:tc>
          <w:tcPr>
            <w:tcW w:w="2201" w:type="dxa"/>
            <w:tcBorders>
              <w:top w:val="nil"/>
              <w:left w:val="nil"/>
              <w:bottom w:val="nil"/>
              <w:right w:val="nil"/>
            </w:tcBorders>
            <w:noWrap/>
            <w:vAlign w:val="bottom"/>
            <w:hideMark/>
          </w:tcPr>
          <w:p w14:paraId="4ED247E3" w14:textId="23ECA97B"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0.355</w:t>
            </w:r>
          </w:p>
        </w:tc>
        <w:tc>
          <w:tcPr>
            <w:tcW w:w="2046" w:type="dxa"/>
            <w:tcBorders>
              <w:top w:val="nil"/>
              <w:left w:val="nil"/>
              <w:bottom w:val="nil"/>
              <w:right w:val="nil"/>
            </w:tcBorders>
            <w:noWrap/>
            <w:vAlign w:val="bottom"/>
            <w:hideMark/>
          </w:tcPr>
          <w:p w14:paraId="741CA242" w14:textId="29D4C6E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1.21</w:t>
            </w:r>
          </w:p>
        </w:tc>
      </w:tr>
      <w:tr w:rsidR="00F91F4F" w:rsidRPr="00DB5CA5" w14:paraId="3B88DAA4"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02AB2F6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19</w:t>
            </w:r>
          </w:p>
        </w:tc>
        <w:tc>
          <w:tcPr>
            <w:tcW w:w="2200" w:type="dxa"/>
            <w:tcBorders>
              <w:top w:val="nil"/>
              <w:left w:val="nil"/>
              <w:bottom w:val="nil"/>
              <w:right w:val="nil"/>
            </w:tcBorders>
            <w:noWrap/>
            <w:vAlign w:val="bottom"/>
            <w:hideMark/>
          </w:tcPr>
          <w:p w14:paraId="7C46070F" w14:textId="76BB167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0.471</w:t>
            </w:r>
          </w:p>
        </w:tc>
        <w:tc>
          <w:tcPr>
            <w:tcW w:w="2201" w:type="dxa"/>
            <w:tcBorders>
              <w:top w:val="nil"/>
              <w:left w:val="nil"/>
              <w:bottom w:val="nil"/>
              <w:right w:val="nil"/>
            </w:tcBorders>
            <w:noWrap/>
            <w:vAlign w:val="bottom"/>
            <w:hideMark/>
          </w:tcPr>
          <w:p w14:paraId="2589D4B2" w14:textId="5B591F8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0.265</w:t>
            </w:r>
          </w:p>
        </w:tc>
        <w:tc>
          <w:tcPr>
            <w:tcW w:w="2046" w:type="dxa"/>
            <w:tcBorders>
              <w:top w:val="nil"/>
              <w:left w:val="nil"/>
              <w:bottom w:val="nil"/>
              <w:right w:val="nil"/>
            </w:tcBorders>
            <w:noWrap/>
            <w:vAlign w:val="bottom"/>
            <w:hideMark/>
          </w:tcPr>
          <w:p w14:paraId="33B18004" w14:textId="2F35B650"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1.78</w:t>
            </w:r>
          </w:p>
        </w:tc>
      </w:tr>
      <w:tr w:rsidR="00F91F4F" w:rsidRPr="00DB5CA5" w14:paraId="6A612916"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0C38A07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20</w:t>
            </w:r>
          </w:p>
        </w:tc>
        <w:tc>
          <w:tcPr>
            <w:tcW w:w="2200" w:type="dxa"/>
            <w:tcBorders>
              <w:top w:val="nil"/>
              <w:left w:val="nil"/>
              <w:bottom w:val="nil"/>
              <w:right w:val="nil"/>
            </w:tcBorders>
            <w:noWrap/>
            <w:vAlign w:val="bottom"/>
            <w:hideMark/>
          </w:tcPr>
          <w:p w14:paraId="7370DBBB" w14:textId="3E8500E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0.362</w:t>
            </w:r>
          </w:p>
        </w:tc>
        <w:tc>
          <w:tcPr>
            <w:tcW w:w="2201" w:type="dxa"/>
            <w:tcBorders>
              <w:top w:val="nil"/>
              <w:left w:val="nil"/>
              <w:bottom w:val="nil"/>
              <w:right w:val="nil"/>
            </w:tcBorders>
            <w:noWrap/>
            <w:vAlign w:val="bottom"/>
            <w:hideMark/>
          </w:tcPr>
          <w:p w14:paraId="4BAA815B" w14:textId="56CE3F7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0.276</w:t>
            </w:r>
          </w:p>
        </w:tc>
        <w:tc>
          <w:tcPr>
            <w:tcW w:w="2046" w:type="dxa"/>
            <w:tcBorders>
              <w:top w:val="nil"/>
              <w:left w:val="nil"/>
              <w:bottom w:val="nil"/>
              <w:right w:val="nil"/>
            </w:tcBorders>
            <w:noWrap/>
            <w:vAlign w:val="bottom"/>
            <w:hideMark/>
          </w:tcPr>
          <w:p w14:paraId="6731539A" w14:textId="2540F69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1.31</w:t>
            </w:r>
          </w:p>
        </w:tc>
      </w:tr>
      <w:tr w:rsidR="00F91F4F" w:rsidRPr="00DB5CA5" w14:paraId="725EA2BB"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C7231A5"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21</w:t>
            </w:r>
          </w:p>
        </w:tc>
        <w:tc>
          <w:tcPr>
            <w:tcW w:w="2200" w:type="dxa"/>
            <w:tcBorders>
              <w:top w:val="nil"/>
              <w:left w:val="nil"/>
              <w:bottom w:val="nil"/>
              <w:right w:val="nil"/>
            </w:tcBorders>
            <w:noWrap/>
            <w:vAlign w:val="bottom"/>
            <w:hideMark/>
          </w:tcPr>
          <w:p w14:paraId="33E75C10" w14:textId="7EB2B25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0.337</w:t>
            </w:r>
          </w:p>
        </w:tc>
        <w:tc>
          <w:tcPr>
            <w:tcW w:w="2201" w:type="dxa"/>
            <w:tcBorders>
              <w:top w:val="nil"/>
              <w:left w:val="nil"/>
              <w:bottom w:val="nil"/>
              <w:right w:val="nil"/>
            </w:tcBorders>
            <w:noWrap/>
            <w:vAlign w:val="bottom"/>
            <w:hideMark/>
          </w:tcPr>
          <w:p w14:paraId="4DC3927A" w14:textId="30BEB97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0.343</w:t>
            </w:r>
          </w:p>
        </w:tc>
        <w:tc>
          <w:tcPr>
            <w:tcW w:w="2046" w:type="dxa"/>
            <w:tcBorders>
              <w:top w:val="nil"/>
              <w:left w:val="nil"/>
              <w:bottom w:val="nil"/>
              <w:right w:val="nil"/>
            </w:tcBorders>
            <w:noWrap/>
            <w:vAlign w:val="bottom"/>
            <w:hideMark/>
          </w:tcPr>
          <w:p w14:paraId="62D722CB" w14:textId="552B477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0.982</w:t>
            </w:r>
          </w:p>
        </w:tc>
      </w:tr>
      <w:tr w:rsidR="00F91F4F" w:rsidRPr="00DB5CA5" w14:paraId="2AE2D4F2"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3395C9BC"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22</w:t>
            </w:r>
          </w:p>
        </w:tc>
        <w:tc>
          <w:tcPr>
            <w:tcW w:w="2200" w:type="dxa"/>
            <w:tcBorders>
              <w:top w:val="nil"/>
              <w:left w:val="nil"/>
              <w:bottom w:val="nil"/>
              <w:right w:val="nil"/>
            </w:tcBorders>
            <w:noWrap/>
            <w:vAlign w:val="bottom"/>
            <w:hideMark/>
          </w:tcPr>
          <w:p w14:paraId="1468F70F" w14:textId="46704E8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0.382</w:t>
            </w:r>
          </w:p>
        </w:tc>
        <w:tc>
          <w:tcPr>
            <w:tcW w:w="2201" w:type="dxa"/>
            <w:tcBorders>
              <w:top w:val="nil"/>
              <w:left w:val="nil"/>
              <w:bottom w:val="nil"/>
              <w:right w:val="nil"/>
            </w:tcBorders>
            <w:noWrap/>
            <w:vAlign w:val="bottom"/>
            <w:hideMark/>
          </w:tcPr>
          <w:p w14:paraId="19DAB20C" w14:textId="57A0E87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0.365</w:t>
            </w:r>
          </w:p>
        </w:tc>
        <w:tc>
          <w:tcPr>
            <w:tcW w:w="2046" w:type="dxa"/>
            <w:tcBorders>
              <w:top w:val="nil"/>
              <w:left w:val="nil"/>
              <w:bottom w:val="nil"/>
              <w:right w:val="nil"/>
            </w:tcBorders>
            <w:noWrap/>
            <w:vAlign w:val="bottom"/>
            <w:hideMark/>
          </w:tcPr>
          <w:p w14:paraId="75ED47A7" w14:textId="361D500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1.05</w:t>
            </w:r>
          </w:p>
        </w:tc>
      </w:tr>
      <w:tr w:rsidR="00F91F4F" w:rsidRPr="00DB5CA5" w14:paraId="006ABB9F"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5B100461"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23</w:t>
            </w:r>
          </w:p>
        </w:tc>
        <w:tc>
          <w:tcPr>
            <w:tcW w:w="2200" w:type="dxa"/>
            <w:tcBorders>
              <w:top w:val="nil"/>
              <w:left w:val="nil"/>
              <w:bottom w:val="nil"/>
              <w:right w:val="nil"/>
            </w:tcBorders>
            <w:noWrap/>
            <w:vAlign w:val="bottom"/>
            <w:hideMark/>
          </w:tcPr>
          <w:p w14:paraId="1084ED7C" w14:textId="3329FCC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0.340</w:t>
            </w:r>
          </w:p>
        </w:tc>
        <w:tc>
          <w:tcPr>
            <w:tcW w:w="2201" w:type="dxa"/>
            <w:tcBorders>
              <w:top w:val="nil"/>
              <w:left w:val="nil"/>
              <w:bottom w:val="nil"/>
              <w:right w:val="nil"/>
            </w:tcBorders>
            <w:noWrap/>
            <w:vAlign w:val="bottom"/>
            <w:hideMark/>
          </w:tcPr>
          <w:p w14:paraId="56976545" w14:textId="67B0E44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0.320</w:t>
            </w:r>
          </w:p>
        </w:tc>
        <w:tc>
          <w:tcPr>
            <w:tcW w:w="2046" w:type="dxa"/>
            <w:tcBorders>
              <w:top w:val="nil"/>
              <w:left w:val="nil"/>
              <w:bottom w:val="nil"/>
              <w:right w:val="nil"/>
            </w:tcBorders>
            <w:noWrap/>
            <w:vAlign w:val="bottom"/>
            <w:hideMark/>
          </w:tcPr>
          <w:p w14:paraId="0914DCE4" w14:textId="39BCE3FF"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1.06</w:t>
            </w:r>
          </w:p>
        </w:tc>
      </w:tr>
      <w:tr w:rsidR="00F91F4F" w:rsidRPr="00DB5CA5" w14:paraId="2CBBCBC5"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19AC7D5C"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24</w:t>
            </w:r>
          </w:p>
        </w:tc>
        <w:tc>
          <w:tcPr>
            <w:tcW w:w="2200" w:type="dxa"/>
            <w:tcBorders>
              <w:top w:val="nil"/>
              <w:left w:val="nil"/>
              <w:bottom w:val="nil"/>
              <w:right w:val="nil"/>
            </w:tcBorders>
            <w:noWrap/>
            <w:vAlign w:val="bottom"/>
            <w:hideMark/>
          </w:tcPr>
          <w:p w14:paraId="0951E78D" w14:textId="40D04886"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0.300</w:t>
            </w:r>
          </w:p>
        </w:tc>
        <w:tc>
          <w:tcPr>
            <w:tcW w:w="2201" w:type="dxa"/>
            <w:tcBorders>
              <w:top w:val="nil"/>
              <w:left w:val="nil"/>
              <w:bottom w:val="nil"/>
              <w:right w:val="nil"/>
            </w:tcBorders>
            <w:noWrap/>
            <w:vAlign w:val="bottom"/>
            <w:hideMark/>
          </w:tcPr>
          <w:p w14:paraId="262CC2E2" w14:textId="37BA596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0.324</w:t>
            </w:r>
          </w:p>
        </w:tc>
        <w:tc>
          <w:tcPr>
            <w:tcW w:w="2046" w:type="dxa"/>
            <w:tcBorders>
              <w:top w:val="nil"/>
              <w:left w:val="nil"/>
              <w:bottom w:val="nil"/>
              <w:right w:val="nil"/>
            </w:tcBorders>
            <w:noWrap/>
            <w:vAlign w:val="bottom"/>
            <w:hideMark/>
          </w:tcPr>
          <w:p w14:paraId="1E3D3235" w14:textId="345C02B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0.926</w:t>
            </w:r>
          </w:p>
        </w:tc>
      </w:tr>
      <w:tr w:rsidR="00F91F4F" w:rsidRPr="00DB5CA5" w14:paraId="4E40E41E"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3B8522B7"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25</w:t>
            </w:r>
          </w:p>
        </w:tc>
        <w:tc>
          <w:tcPr>
            <w:tcW w:w="2200" w:type="dxa"/>
            <w:tcBorders>
              <w:top w:val="nil"/>
              <w:left w:val="nil"/>
              <w:bottom w:val="nil"/>
              <w:right w:val="nil"/>
            </w:tcBorders>
            <w:noWrap/>
            <w:vAlign w:val="bottom"/>
            <w:hideMark/>
          </w:tcPr>
          <w:p w14:paraId="7D919603" w14:textId="0F9028F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0.235</w:t>
            </w:r>
          </w:p>
        </w:tc>
        <w:tc>
          <w:tcPr>
            <w:tcW w:w="2201" w:type="dxa"/>
            <w:tcBorders>
              <w:top w:val="nil"/>
              <w:left w:val="nil"/>
              <w:bottom w:val="nil"/>
              <w:right w:val="nil"/>
            </w:tcBorders>
            <w:noWrap/>
            <w:vAlign w:val="bottom"/>
            <w:hideMark/>
          </w:tcPr>
          <w:p w14:paraId="5534FD34" w14:textId="69F4B9E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0.366</w:t>
            </w:r>
          </w:p>
        </w:tc>
        <w:tc>
          <w:tcPr>
            <w:tcW w:w="2046" w:type="dxa"/>
            <w:tcBorders>
              <w:top w:val="nil"/>
              <w:left w:val="nil"/>
              <w:bottom w:val="nil"/>
              <w:right w:val="nil"/>
            </w:tcBorders>
            <w:noWrap/>
            <w:vAlign w:val="bottom"/>
            <w:hideMark/>
          </w:tcPr>
          <w:p w14:paraId="6CE2A781" w14:textId="1B94225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0.642</w:t>
            </w:r>
          </w:p>
        </w:tc>
      </w:tr>
      <w:tr w:rsidR="00F91F4F" w:rsidRPr="00DB5CA5" w14:paraId="7868933F"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A7C2E3D"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26</w:t>
            </w:r>
          </w:p>
        </w:tc>
        <w:tc>
          <w:tcPr>
            <w:tcW w:w="2200" w:type="dxa"/>
            <w:tcBorders>
              <w:top w:val="nil"/>
              <w:left w:val="nil"/>
              <w:bottom w:val="nil"/>
              <w:right w:val="nil"/>
            </w:tcBorders>
            <w:noWrap/>
            <w:vAlign w:val="bottom"/>
            <w:hideMark/>
          </w:tcPr>
          <w:p w14:paraId="79069DBE" w14:textId="18D4BE6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0.262</w:t>
            </w:r>
          </w:p>
        </w:tc>
        <w:tc>
          <w:tcPr>
            <w:tcW w:w="2201" w:type="dxa"/>
            <w:tcBorders>
              <w:top w:val="nil"/>
              <w:left w:val="nil"/>
              <w:bottom w:val="nil"/>
              <w:right w:val="nil"/>
            </w:tcBorders>
            <w:noWrap/>
            <w:vAlign w:val="bottom"/>
            <w:hideMark/>
          </w:tcPr>
          <w:p w14:paraId="0DDE7C16" w14:textId="557FBBE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0.263</w:t>
            </w:r>
          </w:p>
        </w:tc>
        <w:tc>
          <w:tcPr>
            <w:tcW w:w="2046" w:type="dxa"/>
            <w:tcBorders>
              <w:top w:val="nil"/>
              <w:left w:val="nil"/>
              <w:bottom w:val="nil"/>
              <w:right w:val="nil"/>
            </w:tcBorders>
            <w:noWrap/>
            <w:vAlign w:val="bottom"/>
            <w:hideMark/>
          </w:tcPr>
          <w:p w14:paraId="2B4B076C" w14:textId="37A9DC7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0.998</w:t>
            </w:r>
          </w:p>
        </w:tc>
      </w:tr>
      <w:tr w:rsidR="00F91F4F" w:rsidRPr="00DB5CA5" w14:paraId="01BC6ED5"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5EE5CFFF"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27</w:t>
            </w:r>
          </w:p>
        </w:tc>
        <w:tc>
          <w:tcPr>
            <w:tcW w:w="2200" w:type="dxa"/>
            <w:tcBorders>
              <w:top w:val="nil"/>
              <w:left w:val="nil"/>
              <w:bottom w:val="nil"/>
              <w:right w:val="nil"/>
            </w:tcBorders>
            <w:noWrap/>
            <w:vAlign w:val="bottom"/>
            <w:hideMark/>
          </w:tcPr>
          <w:p w14:paraId="31694A12" w14:textId="78D7E6D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0.358</w:t>
            </w:r>
          </w:p>
        </w:tc>
        <w:tc>
          <w:tcPr>
            <w:tcW w:w="2201" w:type="dxa"/>
            <w:tcBorders>
              <w:top w:val="nil"/>
              <w:left w:val="nil"/>
              <w:bottom w:val="nil"/>
              <w:right w:val="nil"/>
            </w:tcBorders>
            <w:noWrap/>
            <w:vAlign w:val="bottom"/>
            <w:hideMark/>
          </w:tcPr>
          <w:p w14:paraId="2F4B659D" w14:textId="740CE5A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0.127</w:t>
            </w:r>
          </w:p>
        </w:tc>
        <w:tc>
          <w:tcPr>
            <w:tcW w:w="2046" w:type="dxa"/>
            <w:tcBorders>
              <w:top w:val="nil"/>
              <w:left w:val="nil"/>
              <w:bottom w:val="nil"/>
              <w:right w:val="nil"/>
            </w:tcBorders>
            <w:noWrap/>
            <w:vAlign w:val="bottom"/>
            <w:hideMark/>
          </w:tcPr>
          <w:p w14:paraId="7A86000A" w14:textId="4873941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2.82</w:t>
            </w:r>
          </w:p>
        </w:tc>
      </w:tr>
      <w:tr w:rsidR="00F91F4F" w:rsidRPr="00DB5CA5" w14:paraId="2BF71ECC"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34F483C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28</w:t>
            </w:r>
          </w:p>
        </w:tc>
        <w:tc>
          <w:tcPr>
            <w:tcW w:w="2200" w:type="dxa"/>
            <w:tcBorders>
              <w:top w:val="nil"/>
              <w:left w:val="nil"/>
              <w:bottom w:val="nil"/>
              <w:right w:val="nil"/>
            </w:tcBorders>
            <w:noWrap/>
            <w:vAlign w:val="bottom"/>
            <w:hideMark/>
          </w:tcPr>
          <w:p w14:paraId="237004B9" w14:textId="1E02CDC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0.295</w:t>
            </w:r>
          </w:p>
        </w:tc>
        <w:tc>
          <w:tcPr>
            <w:tcW w:w="2201" w:type="dxa"/>
            <w:tcBorders>
              <w:top w:val="nil"/>
              <w:left w:val="nil"/>
              <w:bottom w:val="nil"/>
              <w:right w:val="nil"/>
            </w:tcBorders>
            <w:noWrap/>
            <w:vAlign w:val="bottom"/>
            <w:hideMark/>
          </w:tcPr>
          <w:p w14:paraId="1B71E3C2" w14:textId="00FD691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0.111</w:t>
            </w:r>
          </w:p>
        </w:tc>
        <w:tc>
          <w:tcPr>
            <w:tcW w:w="2046" w:type="dxa"/>
            <w:tcBorders>
              <w:top w:val="nil"/>
              <w:left w:val="nil"/>
              <w:bottom w:val="nil"/>
              <w:right w:val="nil"/>
            </w:tcBorders>
            <w:noWrap/>
            <w:vAlign w:val="bottom"/>
            <w:hideMark/>
          </w:tcPr>
          <w:p w14:paraId="7B3B45F1" w14:textId="0D0C35E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2.65</w:t>
            </w:r>
          </w:p>
        </w:tc>
      </w:tr>
      <w:tr w:rsidR="00F91F4F" w:rsidRPr="00DB5CA5" w14:paraId="2FE1FD59"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42652F7B"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29</w:t>
            </w:r>
          </w:p>
        </w:tc>
        <w:tc>
          <w:tcPr>
            <w:tcW w:w="2200" w:type="dxa"/>
            <w:tcBorders>
              <w:top w:val="nil"/>
              <w:left w:val="nil"/>
              <w:bottom w:val="nil"/>
              <w:right w:val="nil"/>
            </w:tcBorders>
            <w:noWrap/>
            <w:vAlign w:val="bottom"/>
            <w:hideMark/>
          </w:tcPr>
          <w:p w14:paraId="3EDB6471" w14:textId="3206C45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0.247</w:t>
            </w:r>
          </w:p>
        </w:tc>
        <w:tc>
          <w:tcPr>
            <w:tcW w:w="2201" w:type="dxa"/>
            <w:tcBorders>
              <w:top w:val="nil"/>
              <w:left w:val="nil"/>
              <w:bottom w:val="nil"/>
              <w:right w:val="nil"/>
            </w:tcBorders>
            <w:noWrap/>
            <w:vAlign w:val="bottom"/>
            <w:hideMark/>
          </w:tcPr>
          <w:p w14:paraId="01A905F7" w14:textId="6DF2304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0.112</w:t>
            </w:r>
          </w:p>
        </w:tc>
        <w:tc>
          <w:tcPr>
            <w:tcW w:w="2046" w:type="dxa"/>
            <w:tcBorders>
              <w:top w:val="nil"/>
              <w:left w:val="nil"/>
              <w:bottom w:val="nil"/>
              <w:right w:val="nil"/>
            </w:tcBorders>
            <w:noWrap/>
            <w:vAlign w:val="bottom"/>
            <w:hideMark/>
          </w:tcPr>
          <w:p w14:paraId="4C569013" w14:textId="52D7470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2.21</w:t>
            </w:r>
          </w:p>
        </w:tc>
      </w:tr>
      <w:tr w:rsidR="00F91F4F" w:rsidRPr="00DB5CA5" w14:paraId="601DED18"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0BC11979"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30</w:t>
            </w:r>
          </w:p>
        </w:tc>
        <w:tc>
          <w:tcPr>
            <w:tcW w:w="2200" w:type="dxa"/>
            <w:tcBorders>
              <w:top w:val="nil"/>
              <w:left w:val="nil"/>
              <w:bottom w:val="nil"/>
              <w:right w:val="nil"/>
            </w:tcBorders>
            <w:noWrap/>
            <w:vAlign w:val="bottom"/>
            <w:hideMark/>
          </w:tcPr>
          <w:p w14:paraId="09FAFE24" w14:textId="3FAAF79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0.211</w:t>
            </w:r>
          </w:p>
        </w:tc>
        <w:tc>
          <w:tcPr>
            <w:tcW w:w="2201" w:type="dxa"/>
            <w:tcBorders>
              <w:top w:val="nil"/>
              <w:left w:val="nil"/>
              <w:bottom w:val="nil"/>
              <w:right w:val="nil"/>
            </w:tcBorders>
            <w:noWrap/>
            <w:vAlign w:val="bottom"/>
            <w:hideMark/>
          </w:tcPr>
          <w:p w14:paraId="7CF473FB" w14:textId="1AB1C4E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0.116</w:t>
            </w:r>
          </w:p>
        </w:tc>
        <w:tc>
          <w:tcPr>
            <w:tcW w:w="2046" w:type="dxa"/>
            <w:tcBorders>
              <w:top w:val="nil"/>
              <w:left w:val="nil"/>
              <w:bottom w:val="nil"/>
              <w:right w:val="nil"/>
            </w:tcBorders>
            <w:noWrap/>
            <w:vAlign w:val="bottom"/>
            <w:hideMark/>
          </w:tcPr>
          <w:p w14:paraId="49125A45" w14:textId="5BD0165B"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1.81</w:t>
            </w:r>
          </w:p>
        </w:tc>
      </w:tr>
      <w:tr w:rsidR="00F91F4F" w:rsidRPr="00DB5CA5" w14:paraId="51F35AF4"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771D9E5D"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31</w:t>
            </w:r>
          </w:p>
        </w:tc>
        <w:tc>
          <w:tcPr>
            <w:tcW w:w="2200" w:type="dxa"/>
            <w:tcBorders>
              <w:top w:val="nil"/>
              <w:left w:val="nil"/>
              <w:bottom w:val="nil"/>
              <w:right w:val="nil"/>
            </w:tcBorders>
            <w:noWrap/>
            <w:vAlign w:val="bottom"/>
            <w:hideMark/>
          </w:tcPr>
          <w:p w14:paraId="46513E29" w14:textId="1D2CBE7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0.142</w:t>
            </w:r>
          </w:p>
        </w:tc>
        <w:tc>
          <w:tcPr>
            <w:tcW w:w="2201" w:type="dxa"/>
            <w:tcBorders>
              <w:top w:val="nil"/>
              <w:left w:val="nil"/>
              <w:bottom w:val="nil"/>
              <w:right w:val="nil"/>
            </w:tcBorders>
            <w:noWrap/>
            <w:vAlign w:val="bottom"/>
            <w:hideMark/>
          </w:tcPr>
          <w:p w14:paraId="35CA85C9" w14:textId="5354CEA0"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0.181</w:t>
            </w:r>
          </w:p>
        </w:tc>
        <w:tc>
          <w:tcPr>
            <w:tcW w:w="2046" w:type="dxa"/>
            <w:tcBorders>
              <w:top w:val="nil"/>
              <w:left w:val="nil"/>
              <w:bottom w:val="nil"/>
              <w:right w:val="nil"/>
            </w:tcBorders>
            <w:noWrap/>
            <w:vAlign w:val="bottom"/>
            <w:hideMark/>
          </w:tcPr>
          <w:p w14:paraId="357B3029" w14:textId="04CF847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0.786</w:t>
            </w:r>
          </w:p>
        </w:tc>
      </w:tr>
      <w:tr w:rsidR="00F91F4F" w:rsidRPr="00DB5CA5" w14:paraId="45A7D383"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single" w:sz="4" w:space="0" w:color="auto"/>
              <w:right w:val="nil"/>
            </w:tcBorders>
            <w:noWrap/>
            <w:hideMark/>
          </w:tcPr>
          <w:p w14:paraId="7FF5161B"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32</w:t>
            </w:r>
          </w:p>
        </w:tc>
        <w:tc>
          <w:tcPr>
            <w:tcW w:w="2200" w:type="dxa"/>
            <w:tcBorders>
              <w:top w:val="nil"/>
              <w:left w:val="nil"/>
              <w:bottom w:val="single" w:sz="4" w:space="0" w:color="auto"/>
              <w:right w:val="nil"/>
            </w:tcBorders>
            <w:noWrap/>
            <w:vAlign w:val="bottom"/>
            <w:hideMark/>
          </w:tcPr>
          <w:p w14:paraId="785E1758" w14:textId="257D01B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0.153</w:t>
            </w:r>
          </w:p>
        </w:tc>
        <w:tc>
          <w:tcPr>
            <w:tcW w:w="2201" w:type="dxa"/>
            <w:tcBorders>
              <w:top w:val="nil"/>
              <w:left w:val="nil"/>
              <w:bottom w:val="single" w:sz="4" w:space="0" w:color="auto"/>
              <w:right w:val="nil"/>
            </w:tcBorders>
            <w:noWrap/>
            <w:vAlign w:val="bottom"/>
            <w:hideMark/>
          </w:tcPr>
          <w:p w14:paraId="4CB28FD1" w14:textId="566F3F6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0.200</w:t>
            </w:r>
          </w:p>
        </w:tc>
        <w:tc>
          <w:tcPr>
            <w:tcW w:w="2046" w:type="dxa"/>
            <w:tcBorders>
              <w:top w:val="nil"/>
              <w:left w:val="nil"/>
              <w:bottom w:val="single" w:sz="4" w:space="0" w:color="auto"/>
              <w:right w:val="nil"/>
            </w:tcBorders>
            <w:noWrap/>
            <w:vAlign w:val="bottom"/>
            <w:hideMark/>
          </w:tcPr>
          <w:p w14:paraId="794420B6" w14:textId="7B0A75C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0.763</w:t>
            </w:r>
          </w:p>
        </w:tc>
      </w:tr>
    </w:tbl>
    <w:p w14:paraId="09246374" w14:textId="721E16EA" w:rsidR="009C1B9F" w:rsidRDefault="009C1B9F" w:rsidP="009C1B9F">
      <w:pPr>
        <w:jc w:val="center"/>
      </w:pPr>
      <w:r>
        <w:rPr>
          <w:rFonts w:hint="eastAsia"/>
        </w:rPr>
        <w:lastRenderedPageBreak/>
        <w:t>表</w:t>
      </w:r>
      <w:r>
        <w:rPr>
          <w:rFonts w:hint="eastAsia"/>
        </w:rPr>
        <w:t>4.</w:t>
      </w:r>
      <w:r w:rsidR="00D93601">
        <w:t>3</w:t>
      </w:r>
      <w:r>
        <w:rPr>
          <w:rFonts w:hint="eastAsia"/>
        </w:rPr>
        <w:t xml:space="preserve"> </w:t>
      </w:r>
      <w:r>
        <w:rPr>
          <w:rFonts w:hint="eastAsia"/>
        </w:rPr>
        <w:t>第</w:t>
      </w:r>
      <w:r w:rsidR="00D93601">
        <w:rPr>
          <w:rFonts w:hint="eastAsia"/>
        </w:rPr>
        <w:t>13</w:t>
      </w:r>
      <w:r>
        <w:rPr>
          <w:rFonts w:hint="eastAsia"/>
        </w:rPr>
        <w:t>次高調波</w:t>
      </w:r>
      <w:r>
        <w:t>高調波に相当するエネルギーによって生じた</w:t>
      </w:r>
    </w:p>
    <w:p w14:paraId="54082052" w14:textId="77777777" w:rsidR="009C1B9F" w:rsidRDefault="009C1B9F" w:rsidP="009C1B9F">
      <w:pPr>
        <w:jc w:val="center"/>
      </w:pPr>
      <w:r>
        <w:t>光電子の信号強度</w:t>
      </w:r>
      <w:r>
        <w:rPr>
          <w:rFonts w:hint="eastAsia"/>
        </w:rPr>
        <w:t>の</w:t>
      </w:r>
      <w:r>
        <w:rPr>
          <w:rFonts w:ascii="Segoe UI Symbol" w:hAnsi="Segoe UI Symbol" w:cs="Segoe UI Symbol" w:hint="eastAsia"/>
        </w:rPr>
        <w:t>振幅の比</w:t>
      </w:r>
    </w:p>
    <w:tbl>
      <w:tblPr>
        <w:tblStyle w:val="af"/>
        <w:tblW w:w="856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2200"/>
        <w:gridCol w:w="2201"/>
        <w:gridCol w:w="2046"/>
      </w:tblGrid>
      <w:tr w:rsidR="009C1B9F" w14:paraId="512852CB" w14:textId="77777777" w:rsidTr="00481FFB">
        <w:trPr>
          <w:trHeight w:val="688"/>
        </w:trPr>
        <w:tc>
          <w:tcPr>
            <w:tcW w:w="2116" w:type="dxa"/>
            <w:tcBorders>
              <w:top w:val="single" w:sz="4" w:space="0" w:color="auto"/>
              <w:bottom w:val="single" w:sz="4" w:space="0" w:color="auto"/>
            </w:tcBorders>
          </w:tcPr>
          <w:p w14:paraId="56CCD90E" w14:textId="77777777" w:rsidR="009C1B9F" w:rsidRDefault="009C1B9F" w:rsidP="009C1B9F">
            <w:pPr>
              <w:jc w:val="center"/>
            </w:pPr>
            <w:r>
              <w:rPr>
                <w:rFonts w:hint="eastAsia"/>
              </w:rPr>
              <w:t>振動番号</w:t>
            </w:r>
            <m:oMath>
              <m:r>
                <w:rPr>
                  <w:rFonts w:ascii="Cambria Math" w:hAnsi="Cambria Math"/>
                </w:rPr>
                <m:t>i</m:t>
              </m:r>
            </m:oMath>
          </w:p>
        </w:tc>
        <w:tc>
          <w:tcPr>
            <w:tcW w:w="2200" w:type="dxa"/>
            <w:tcBorders>
              <w:top w:val="single" w:sz="4" w:space="0" w:color="auto"/>
              <w:bottom w:val="single" w:sz="4" w:space="0" w:color="auto"/>
            </w:tcBorders>
          </w:tcPr>
          <w:p w14:paraId="0BAFE42D" w14:textId="77777777" w:rsidR="009C1B9F" w:rsidRDefault="009C1B9F" w:rsidP="009C1B9F">
            <w:pPr>
              <w:jc w:val="center"/>
            </w:pPr>
            <w:r>
              <w:rPr>
                <w:rFonts w:hint="eastAsia"/>
              </w:rPr>
              <w:t>測定</w:t>
            </w:r>
            <w:r>
              <w:rPr>
                <w:rFonts w:hint="eastAsia"/>
              </w:rPr>
              <w:t>1</w:t>
            </w:r>
            <w:r>
              <w:rPr>
                <w:rFonts w:hint="eastAsia"/>
              </w:rPr>
              <w:t>の振幅</w:t>
            </w:r>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oMath>
          </w:p>
          <w:p w14:paraId="75D15003" w14:textId="77777777" w:rsidR="009C1B9F" w:rsidRDefault="009C1B9F" w:rsidP="009C1B9F">
            <w:pPr>
              <w:jc w:val="center"/>
            </w:pPr>
            <w:r>
              <w:t>[a.u.]</w:t>
            </w:r>
          </w:p>
        </w:tc>
        <w:tc>
          <w:tcPr>
            <w:tcW w:w="2201" w:type="dxa"/>
            <w:tcBorders>
              <w:top w:val="single" w:sz="4" w:space="0" w:color="auto"/>
              <w:bottom w:val="single" w:sz="4" w:space="0" w:color="auto"/>
            </w:tcBorders>
          </w:tcPr>
          <w:p w14:paraId="79F76FBC" w14:textId="77777777" w:rsidR="009C1B9F" w:rsidRDefault="009C1B9F" w:rsidP="009C1B9F">
            <w:pPr>
              <w:jc w:val="center"/>
            </w:pPr>
            <w:r>
              <w:rPr>
                <w:rFonts w:hint="eastAsia"/>
              </w:rPr>
              <w:t>測定</w:t>
            </w:r>
            <w:r>
              <w:rPr>
                <w:rFonts w:hint="eastAsia"/>
              </w:rPr>
              <w:t>2</w:t>
            </w:r>
            <w:r>
              <w:rPr>
                <w:rFonts w:hint="eastAsia"/>
              </w:rPr>
              <w:t>の振幅</w:t>
            </w:r>
            <m:oMath>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oMath>
          </w:p>
          <w:p w14:paraId="248667D3" w14:textId="77777777" w:rsidR="009C1B9F" w:rsidRDefault="009C1B9F" w:rsidP="009C1B9F">
            <w:pPr>
              <w:jc w:val="center"/>
            </w:pPr>
            <w:r>
              <w:rPr>
                <w:rFonts w:hint="eastAsia"/>
              </w:rPr>
              <w:t>[a.u.]</w:t>
            </w:r>
          </w:p>
        </w:tc>
        <w:tc>
          <w:tcPr>
            <w:tcW w:w="2046" w:type="dxa"/>
            <w:tcBorders>
              <w:top w:val="single" w:sz="4" w:space="0" w:color="auto"/>
              <w:bottom w:val="single" w:sz="4" w:space="0" w:color="auto"/>
            </w:tcBorders>
          </w:tcPr>
          <w:p w14:paraId="5349CC1D" w14:textId="51486072" w:rsidR="009C1B9F" w:rsidRDefault="009C1B9F" w:rsidP="009C1B9F">
            <w:pPr>
              <w:jc w:val="center"/>
            </w:pPr>
            <w:r>
              <w:rPr>
                <w:rFonts w:hint="eastAsia"/>
              </w:rPr>
              <w:t>振幅比</w:t>
            </w:r>
            <m:oMath>
              <m:sSub>
                <m:sSubPr>
                  <m:ctrlPr>
                    <w:rPr>
                      <w:rFonts w:ascii="Cambria Math" w:hAnsi="Cambria Math" w:cs="Segoe UI Symbol"/>
                    </w:rPr>
                  </m:ctrlPr>
                </m:sSubPr>
                <m:e>
                  <m:r>
                    <m:rPr>
                      <m:sty m:val="p"/>
                    </m:rPr>
                    <w:rPr>
                      <w:rFonts w:ascii="Cambria Math" w:hAnsi="Cambria Math" w:cs="Segoe UI Symbol"/>
                    </w:rPr>
                    <m:t>R</m:t>
                  </m:r>
                </m:e>
                <m:sub>
                  <m:r>
                    <w:rPr>
                      <w:rFonts w:ascii="Cambria Math" w:hAnsi="Cambria Math" w:cs="Segoe UI Symbol"/>
                    </w:rPr>
                    <m:t>i</m:t>
                  </m:r>
                </m:sub>
              </m:sSub>
            </m:oMath>
          </w:p>
        </w:tc>
      </w:tr>
      <w:tr w:rsidR="00F91F4F" w:rsidRPr="009C1B9F" w14:paraId="47A6FE90"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single" w:sz="4" w:space="0" w:color="auto"/>
              <w:left w:val="nil"/>
              <w:bottom w:val="nil"/>
              <w:right w:val="nil"/>
            </w:tcBorders>
            <w:noWrap/>
            <w:hideMark/>
          </w:tcPr>
          <w:p w14:paraId="5A964F7B"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w:t>
            </w:r>
          </w:p>
        </w:tc>
        <w:tc>
          <w:tcPr>
            <w:tcW w:w="2200" w:type="dxa"/>
            <w:tcBorders>
              <w:top w:val="single" w:sz="4" w:space="0" w:color="auto"/>
              <w:left w:val="nil"/>
              <w:bottom w:val="nil"/>
              <w:right w:val="nil"/>
            </w:tcBorders>
            <w:noWrap/>
            <w:vAlign w:val="bottom"/>
            <w:hideMark/>
          </w:tcPr>
          <w:p w14:paraId="537404E3" w14:textId="0CCB811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0.500</w:t>
            </w:r>
          </w:p>
        </w:tc>
        <w:tc>
          <w:tcPr>
            <w:tcW w:w="2201" w:type="dxa"/>
            <w:tcBorders>
              <w:top w:val="single" w:sz="4" w:space="0" w:color="auto"/>
              <w:left w:val="nil"/>
              <w:bottom w:val="nil"/>
              <w:right w:val="nil"/>
            </w:tcBorders>
            <w:noWrap/>
            <w:vAlign w:val="bottom"/>
            <w:hideMark/>
          </w:tcPr>
          <w:p w14:paraId="24EC6530" w14:textId="0C35293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0.546</w:t>
            </w:r>
          </w:p>
        </w:tc>
        <w:tc>
          <w:tcPr>
            <w:tcW w:w="2046" w:type="dxa"/>
            <w:tcBorders>
              <w:top w:val="single" w:sz="4" w:space="0" w:color="auto"/>
              <w:left w:val="nil"/>
              <w:bottom w:val="nil"/>
              <w:right w:val="nil"/>
            </w:tcBorders>
            <w:noWrap/>
            <w:vAlign w:val="bottom"/>
            <w:hideMark/>
          </w:tcPr>
          <w:p w14:paraId="1BF2AB6C" w14:textId="7AB88A35"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0.916</w:t>
            </w:r>
          </w:p>
        </w:tc>
      </w:tr>
      <w:tr w:rsidR="00F91F4F" w:rsidRPr="009C1B9F" w14:paraId="456DA251"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6C80BA38"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w:t>
            </w:r>
          </w:p>
        </w:tc>
        <w:tc>
          <w:tcPr>
            <w:tcW w:w="2200" w:type="dxa"/>
            <w:tcBorders>
              <w:top w:val="nil"/>
              <w:left w:val="nil"/>
              <w:bottom w:val="nil"/>
              <w:right w:val="nil"/>
            </w:tcBorders>
            <w:noWrap/>
            <w:vAlign w:val="bottom"/>
            <w:hideMark/>
          </w:tcPr>
          <w:p w14:paraId="2174E35E" w14:textId="18C5699A"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0.532</w:t>
            </w:r>
          </w:p>
        </w:tc>
        <w:tc>
          <w:tcPr>
            <w:tcW w:w="2201" w:type="dxa"/>
            <w:tcBorders>
              <w:top w:val="nil"/>
              <w:left w:val="nil"/>
              <w:bottom w:val="nil"/>
              <w:right w:val="nil"/>
            </w:tcBorders>
            <w:noWrap/>
            <w:vAlign w:val="bottom"/>
            <w:hideMark/>
          </w:tcPr>
          <w:p w14:paraId="1C434BB7" w14:textId="531BAF8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0.463</w:t>
            </w:r>
          </w:p>
        </w:tc>
        <w:tc>
          <w:tcPr>
            <w:tcW w:w="2046" w:type="dxa"/>
            <w:tcBorders>
              <w:top w:val="nil"/>
              <w:left w:val="nil"/>
              <w:bottom w:val="nil"/>
              <w:right w:val="nil"/>
            </w:tcBorders>
            <w:noWrap/>
            <w:vAlign w:val="bottom"/>
            <w:hideMark/>
          </w:tcPr>
          <w:p w14:paraId="5CBC78A8" w14:textId="0BBC30E2"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1.15</w:t>
            </w:r>
          </w:p>
        </w:tc>
      </w:tr>
      <w:tr w:rsidR="00F91F4F" w:rsidRPr="009C1B9F" w14:paraId="417B92E4"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9F8DCBD"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3</w:t>
            </w:r>
          </w:p>
        </w:tc>
        <w:tc>
          <w:tcPr>
            <w:tcW w:w="2200" w:type="dxa"/>
            <w:tcBorders>
              <w:top w:val="nil"/>
              <w:left w:val="nil"/>
              <w:bottom w:val="nil"/>
              <w:right w:val="nil"/>
            </w:tcBorders>
            <w:noWrap/>
            <w:vAlign w:val="bottom"/>
            <w:hideMark/>
          </w:tcPr>
          <w:p w14:paraId="7B38F3EE" w14:textId="5D23E12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0.560</w:t>
            </w:r>
          </w:p>
        </w:tc>
        <w:tc>
          <w:tcPr>
            <w:tcW w:w="2201" w:type="dxa"/>
            <w:tcBorders>
              <w:top w:val="nil"/>
              <w:left w:val="nil"/>
              <w:bottom w:val="nil"/>
              <w:right w:val="nil"/>
            </w:tcBorders>
            <w:noWrap/>
            <w:vAlign w:val="bottom"/>
            <w:hideMark/>
          </w:tcPr>
          <w:p w14:paraId="52F2F748" w14:textId="30A6FE4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0.456</w:t>
            </w:r>
          </w:p>
        </w:tc>
        <w:tc>
          <w:tcPr>
            <w:tcW w:w="2046" w:type="dxa"/>
            <w:tcBorders>
              <w:top w:val="nil"/>
              <w:left w:val="nil"/>
              <w:bottom w:val="nil"/>
              <w:right w:val="nil"/>
            </w:tcBorders>
            <w:noWrap/>
            <w:vAlign w:val="bottom"/>
            <w:hideMark/>
          </w:tcPr>
          <w:p w14:paraId="4E056EE1" w14:textId="69A3404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1.23</w:t>
            </w:r>
          </w:p>
        </w:tc>
      </w:tr>
      <w:tr w:rsidR="00F91F4F" w:rsidRPr="009C1B9F" w14:paraId="23329FE5"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3CBF16E9"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4</w:t>
            </w:r>
          </w:p>
        </w:tc>
        <w:tc>
          <w:tcPr>
            <w:tcW w:w="2200" w:type="dxa"/>
            <w:tcBorders>
              <w:top w:val="nil"/>
              <w:left w:val="nil"/>
              <w:bottom w:val="nil"/>
              <w:right w:val="nil"/>
            </w:tcBorders>
            <w:noWrap/>
            <w:vAlign w:val="bottom"/>
            <w:hideMark/>
          </w:tcPr>
          <w:p w14:paraId="09DEB992" w14:textId="2974815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0.604</w:t>
            </w:r>
          </w:p>
        </w:tc>
        <w:tc>
          <w:tcPr>
            <w:tcW w:w="2201" w:type="dxa"/>
            <w:tcBorders>
              <w:top w:val="nil"/>
              <w:left w:val="nil"/>
              <w:bottom w:val="nil"/>
              <w:right w:val="nil"/>
            </w:tcBorders>
            <w:noWrap/>
            <w:vAlign w:val="bottom"/>
            <w:hideMark/>
          </w:tcPr>
          <w:p w14:paraId="4081D01C" w14:textId="7E90824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0.448</w:t>
            </w:r>
          </w:p>
        </w:tc>
        <w:tc>
          <w:tcPr>
            <w:tcW w:w="2046" w:type="dxa"/>
            <w:tcBorders>
              <w:top w:val="nil"/>
              <w:left w:val="nil"/>
              <w:bottom w:val="nil"/>
              <w:right w:val="nil"/>
            </w:tcBorders>
            <w:noWrap/>
            <w:vAlign w:val="bottom"/>
            <w:hideMark/>
          </w:tcPr>
          <w:p w14:paraId="4F19933E" w14:textId="58E56FA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1.35</w:t>
            </w:r>
          </w:p>
        </w:tc>
      </w:tr>
      <w:tr w:rsidR="00F91F4F" w:rsidRPr="009C1B9F" w14:paraId="6528E277"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682CDD05"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5</w:t>
            </w:r>
          </w:p>
        </w:tc>
        <w:tc>
          <w:tcPr>
            <w:tcW w:w="2200" w:type="dxa"/>
            <w:tcBorders>
              <w:top w:val="nil"/>
              <w:left w:val="nil"/>
              <w:bottom w:val="nil"/>
              <w:right w:val="nil"/>
            </w:tcBorders>
            <w:noWrap/>
            <w:vAlign w:val="bottom"/>
            <w:hideMark/>
          </w:tcPr>
          <w:p w14:paraId="1C27F7F0" w14:textId="771FA5A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0.548</w:t>
            </w:r>
          </w:p>
        </w:tc>
        <w:tc>
          <w:tcPr>
            <w:tcW w:w="2201" w:type="dxa"/>
            <w:tcBorders>
              <w:top w:val="nil"/>
              <w:left w:val="nil"/>
              <w:bottom w:val="nil"/>
              <w:right w:val="nil"/>
            </w:tcBorders>
            <w:noWrap/>
            <w:vAlign w:val="bottom"/>
            <w:hideMark/>
          </w:tcPr>
          <w:p w14:paraId="445F73F9" w14:textId="062DF96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0.521</w:t>
            </w:r>
          </w:p>
        </w:tc>
        <w:tc>
          <w:tcPr>
            <w:tcW w:w="2046" w:type="dxa"/>
            <w:tcBorders>
              <w:top w:val="nil"/>
              <w:left w:val="nil"/>
              <w:bottom w:val="nil"/>
              <w:right w:val="nil"/>
            </w:tcBorders>
            <w:noWrap/>
            <w:vAlign w:val="bottom"/>
            <w:hideMark/>
          </w:tcPr>
          <w:p w14:paraId="1CF103BB" w14:textId="11C5A0F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1.05</w:t>
            </w:r>
          </w:p>
        </w:tc>
      </w:tr>
      <w:tr w:rsidR="00F91F4F" w:rsidRPr="009C1B9F" w14:paraId="5261D272"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6C84DEA5"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6</w:t>
            </w:r>
          </w:p>
        </w:tc>
        <w:tc>
          <w:tcPr>
            <w:tcW w:w="2200" w:type="dxa"/>
            <w:tcBorders>
              <w:top w:val="nil"/>
              <w:left w:val="nil"/>
              <w:bottom w:val="nil"/>
              <w:right w:val="nil"/>
            </w:tcBorders>
            <w:noWrap/>
            <w:vAlign w:val="bottom"/>
            <w:hideMark/>
          </w:tcPr>
          <w:p w14:paraId="405E63F7" w14:textId="733D6C3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0.489</w:t>
            </w:r>
          </w:p>
        </w:tc>
        <w:tc>
          <w:tcPr>
            <w:tcW w:w="2201" w:type="dxa"/>
            <w:tcBorders>
              <w:top w:val="nil"/>
              <w:left w:val="nil"/>
              <w:bottom w:val="nil"/>
              <w:right w:val="nil"/>
            </w:tcBorders>
            <w:noWrap/>
            <w:vAlign w:val="bottom"/>
            <w:hideMark/>
          </w:tcPr>
          <w:p w14:paraId="002DD6AC" w14:textId="5AE7852E"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0.509</w:t>
            </w:r>
          </w:p>
        </w:tc>
        <w:tc>
          <w:tcPr>
            <w:tcW w:w="2046" w:type="dxa"/>
            <w:tcBorders>
              <w:top w:val="nil"/>
              <w:left w:val="nil"/>
              <w:bottom w:val="nil"/>
              <w:right w:val="nil"/>
            </w:tcBorders>
            <w:noWrap/>
            <w:vAlign w:val="bottom"/>
            <w:hideMark/>
          </w:tcPr>
          <w:p w14:paraId="79913316" w14:textId="69CD6B1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0.961</w:t>
            </w:r>
          </w:p>
        </w:tc>
      </w:tr>
      <w:tr w:rsidR="00F91F4F" w:rsidRPr="009C1B9F" w14:paraId="6247D350"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0DD34698"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7</w:t>
            </w:r>
          </w:p>
        </w:tc>
        <w:tc>
          <w:tcPr>
            <w:tcW w:w="2200" w:type="dxa"/>
            <w:tcBorders>
              <w:top w:val="nil"/>
              <w:left w:val="nil"/>
              <w:bottom w:val="nil"/>
              <w:right w:val="nil"/>
            </w:tcBorders>
            <w:noWrap/>
            <w:vAlign w:val="bottom"/>
            <w:hideMark/>
          </w:tcPr>
          <w:p w14:paraId="7D47ED43" w14:textId="1CE36B3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0.525</w:t>
            </w:r>
          </w:p>
        </w:tc>
        <w:tc>
          <w:tcPr>
            <w:tcW w:w="2201" w:type="dxa"/>
            <w:tcBorders>
              <w:top w:val="nil"/>
              <w:left w:val="nil"/>
              <w:bottom w:val="nil"/>
              <w:right w:val="nil"/>
            </w:tcBorders>
            <w:noWrap/>
            <w:vAlign w:val="bottom"/>
            <w:hideMark/>
          </w:tcPr>
          <w:p w14:paraId="4B661E72" w14:textId="6311506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0.443</w:t>
            </w:r>
          </w:p>
        </w:tc>
        <w:tc>
          <w:tcPr>
            <w:tcW w:w="2046" w:type="dxa"/>
            <w:tcBorders>
              <w:top w:val="nil"/>
              <w:left w:val="nil"/>
              <w:bottom w:val="nil"/>
              <w:right w:val="nil"/>
            </w:tcBorders>
            <w:noWrap/>
            <w:vAlign w:val="bottom"/>
            <w:hideMark/>
          </w:tcPr>
          <w:p w14:paraId="27AAE60A" w14:textId="40C20CF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1.18</w:t>
            </w:r>
          </w:p>
        </w:tc>
      </w:tr>
      <w:tr w:rsidR="00F91F4F" w:rsidRPr="009C1B9F" w14:paraId="21B3CE58"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7882A16A"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8</w:t>
            </w:r>
          </w:p>
        </w:tc>
        <w:tc>
          <w:tcPr>
            <w:tcW w:w="2200" w:type="dxa"/>
            <w:tcBorders>
              <w:top w:val="nil"/>
              <w:left w:val="nil"/>
              <w:bottom w:val="nil"/>
              <w:right w:val="nil"/>
            </w:tcBorders>
            <w:noWrap/>
            <w:vAlign w:val="bottom"/>
            <w:hideMark/>
          </w:tcPr>
          <w:p w14:paraId="46775B4A" w14:textId="6CB3A7DB"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0.585</w:t>
            </w:r>
          </w:p>
        </w:tc>
        <w:tc>
          <w:tcPr>
            <w:tcW w:w="2201" w:type="dxa"/>
            <w:tcBorders>
              <w:top w:val="nil"/>
              <w:left w:val="nil"/>
              <w:bottom w:val="nil"/>
              <w:right w:val="nil"/>
            </w:tcBorders>
            <w:noWrap/>
            <w:vAlign w:val="bottom"/>
            <w:hideMark/>
          </w:tcPr>
          <w:p w14:paraId="6BF6026B" w14:textId="5800C6B2"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0.434</w:t>
            </w:r>
          </w:p>
        </w:tc>
        <w:tc>
          <w:tcPr>
            <w:tcW w:w="2046" w:type="dxa"/>
            <w:tcBorders>
              <w:top w:val="nil"/>
              <w:left w:val="nil"/>
              <w:bottom w:val="nil"/>
              <w:right w:val="nil"/>
            </w:tcBorders>
            <w:noWrap/>
            <w:vAlign w:val="bottom"/>
            <w:hideMark/>
          </w:tcPr>
          <w:p w14:paraId="57C7A939" w14:textId="3BE9E1D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1.35</w:t>
            </w:r>
          </w:p>
        </w:tc>
      </w:tr>
      <w:tr w:rsidR="00F91F4F" w:rsidRPr="009C1B9F" w14:paraId="3B8915B4"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09FFC942"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9</w:t>
            </w:r>
          </w:p>
        </w:tc>
        <w:tc>
          <w:tcPr>
            <w:tcW w:w="2200" w:type="dxa"/>
            <w:tcBorders>
              <w:top w:val="nil"/>
              <w:left w:val="nil"/>
              <w:bottom w:val="nil"/>
              <w:right w:val="nil"/>
            </w:tcBorders>
            <w:noWrap/>
            <w:vAlign w:val="bottom"/>
            <w:hideMark/>
          </w:tcPr>
          <w:p w14:paraId="34D8A0CD" w14:textId="6C9F47B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0.482</w:t>
            </w:r>
          </w:p>
        </w:tc>
        <w:tc>
          <w:tcPr>
            <w:tcW w:w="2201" w:type="dxa"/>
            <w:tcBorders>
              <w:top w:val="nil"/>
              <w:left w:val="nil"/>
              <w:bottom w:val="nil"/>
              <w:right w:val="nil"/>
            </w:tcBorders>
            <w:noWrap/>
            <w:vAlign w:val="bottom"/>
            <w:hideMark/>
          </w:tcPr>
          <w:p w14:paraId="759D984F" w14:textId="3E1F0F5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0.485</w:t>
            </w:r>
          </w:p>
        </w:tc>
        <w:tc>
          <w:tcPr>
            <w:tcW w:w="2046" w:type="dxa"/>
            <w:tcBorders>
              <w:top w:val="nil"/>
              <w:left w:val="nil"/>
              <w:bottom w:val="nil"/>
              <w:right w:val="nil"/>
            </w:tcBorders>
            <w:noWrap/>
            <w:vAlign w:val="bottom"/>
            <w:hideMark/>
          </w:tcPr>
          <w:p w14:paraId="39E9059C" w14:textId="0763A09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0.994</w:t>
            </w:r>
          </w:p>
        </w:tc>
      </w:tr>
      <w:tr w:rsidR="00F91F4F" w:rsidRPr="009C1B9F" w14:paraId="2C0D5CA2"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51260AD"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10</w:t>
            </w:r>
          </w:p>
        </w:tc>
        <w:tc>
          <w:tcPr>
            <w:tcW w:w="2200" w:type="dxa"/>
            <w:tcBorders>
              <w:top w:val="nil"/>
              <w:left w:val="nil"/>
              <w:bottom w:val="nil"/>
              <w:right w:val="nil"/>
            </w:tcBorders>
            <w:noWrap/>
            <w:vAlign w:val="bottom"/>
            <w:hideMark/>
          </w:tcPr>
          <w:p w14:paraId="7D138EDB" w14:textId="1D9E0242"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0.473</w:t>
            </w:r>
          </w:p>
        </w:tc>
        <w:tc>
          <w:tcPr>
            <w:tcW w:w="2201" w:type="dxa"/>
            <w:tcBorders>
              <w:top w:val="nil"/>
              <w:left w:val="nil"/>
              <w:bottom w:val="nil"/>
              <w:right w:val="nil"/>
            </w:tcBorders>
            <w:noWrap/>
            <w:vAlign w:val="bottom"/>
            <w:hideMark/>
          </w:tcPr>
          <w:p w14:paraId="725C68BB" w14:textId="3440B59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0.437</w:t>
            </w:r>
          </w:p>
        </w:tc>
        <w:tc>
          <w:tcPr>
            <w:tcW w:w="2046" w:type="dxa"/>
            <w:tcBorders>
              <w:top w:val="nil"/>
              <w:left w:val="nil"/>
              <w:bottom w:val="nil"/>
              <w:right w:val="nil"/>
            </w:tcBorders>
            <w:noWrap/>
            <w:vAlign w:val="bottom"/>
            <w:hideMark/>
          </w:tcPr>
          <w:p w14:paraId="5E2AD3D4" w14:textId="6849B48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1.08</w:t>
            </w:r>
          </w:p>
        </w:tc>
      </w:tr>
      <w:tr w:rsidR="00F91F4F" w:rsidRPr="009C1B9F" w14:paraId="743BE84E"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7A78CEB"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11</w:t>
            </w:r>
          </w:p>
        </w:tc>
        <w:tc>
          <w:tcPr>
            <w:tcW w:w="2200" w:type="dxa"/>
            <w:tcBorders>
              <w:top w:val="nil"/>
              <w:left w:val="nil"/>
              <w:bottom w:val="nil"/>
              <w:right w:val="nil"/>
            </w:tcBorders>
            <w:noWrap/>
            <w:vAlign w:val="bottom"/>
            <w:hideMark/>
          </w:tcPr>
          <w:p w14:paraId="11D5D396" w14:textId="58264A4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0.568</w:t>
            </w:r>
          </w:p>
        </w:tc>
        <w:tc>
          <w:tcPr>
            <w:tcW w:w="2201" w:type="dxa"/>
            <w:tcBorders>
              <w:top w:val="nil"/>
              <w:left w:val="nil"/>
              <w:bottom w:val="nil"/>
              <w:right w:val="nil"/>
            </w:tcBorders>
            <w:noWrap/>
            <w:vAlign w:val="bottom"/>
            <w:hideMark/>
          </w:tcPr>
          <w:p w14:paraId="5322EE85" w14:textId="7FED4C1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0.386</w:t>
            </w:r>
          </w:p>
        </w:tc>
        <w:tc>
          <w:tcPr>
            <w:tcW w:w="2046" w:type="dxa"/>
            <w:tcBorders>
              <w:top w:val="nil"/>
              <w:left w:val="nil"/>
              <w:bottom w:val="nil"/>
              <w:right w:val="nil"/>
            </w:tcBorders>
            <w:noWrap/>
            <w:vAlign w:val="bottom"/>
            <w:hideMark/>
          </w:tcPr>
          <w:p w14:paraId="7E2533A9" w14:textId="43C2C7F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1.47</w:t>
            </w:r>
          </w:p>
        </w:tc>
      </w:tr>
      <w:tr w:rsidR="00F91F4F" w:rsidRPr="009C1B9F" w14:paraId="2BF3838C"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394BF9BD"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12</w:t>
            </w:r>
          </w:p>
        </w:tc>
        <w:tc>
          <w:tcPr>
            <w:tcW w:w="2200" w:type="dxa"/>
            <w:tcBorders>
              <w:top w:val="nil"/>
              <w:left w:val="nil"/>
              <w:bottom w:val="nil"/>
              <w:right w:val="nil"/>
            </w:tcBorders>
            <w:noWrap/>
            <w:vAlign w:val="bottom"/>
            <w:hideMark/>
          </w:tcPr>
          <w:p w14:paraId="32B895D0" w14:textId="4E29048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0.536</w:t>
            </w:r>
          </w:p>
        </w:tc>
        <w:tc>
          <w:tcPr>
            <w:tcW w:w="2201" w:type="dxa"/>
            <w:tcBorders>
              <w:top w:val="nil"/>
              <w:left w:val="nil"/>
              <w:bottom w:val="nil"/>
              <w:right w:val="nil"/>
            </w:tcBorders>
            <w:noWrap/>
            <w:vAlign w:val="bottom"/>
            <w:hideMark/>
          </w:tcPr>
          <w:p w14:paraId="6E581158" w14:textId="7044BC3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0.426</w:t>
            </w:r>
          </w:p>
        </w:tc>
        <w:tc>
          <w:tcPr>
            <w:tcW w:w="2046" w:type="dxa"/>
            <w:tcBorders>
              <w:top w:val="nil"/>
              <w:left w:val="nil"/>
              <w:bottom w:val="nil"/>
              <w:right w:val="nil"/>
            </w:tcBorders>
            <w:noWrap/>
            <w:vAlign w:val="bottom"/>
            <w:hideMark/>
          </w:tcPr>
          <w:p w14:paraId="439E536E" w14:textId="42B1942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1.26</w:t>
            </w:r>
          </w:p>
        </w:tc>
      </w:tr>
      <w:tr w:rsidR="00F91F4F" w:rsidRPr="009C1B9F" w14:paraId="31BC501D"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380A4A82"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13</w:t>
            </w:r>
          </w:p>
        </w:tc>
        <w:tc>
          <w:tcPr>
            <w:tcW w:w="2200" w:type="dxa"/>
            <w:tcBorders>
              <w:top w:val="nil"/>
              <w:left w:val="nil"/>
              <w:bottom w:val="nil"/>
              <w:right w:val="nil"/>
            </w:tcBorders>
            <w:noWrap/>
            <w:vAlign w:val="bottom"/>
            <w:hideMark/>
          </w:tcPr>
          <w:p w14:paraId="7DD91CFD" w14:textId="28F57B2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0.496</w:t>
            </w:r>
          </w:p>
        </w:tc>
        <w:tc>
          <w:tcPr>
            <w:tcW w:w="2201" w:type="dxa"/>
            <w:tcBorders>
              <w:top w:val="nil"/>
              <w:left w:val="nil"/>
              <w:bottom w:val="nil"/>
              <w:right w:val="nil"/>
            </w:tcBorders>
            <w:noWrap/>
            <w:vAlign w:val="bottom"/>
            <w:hideMark/>
          </w:tcPr>
          <w:p w14:paraId="0D3A05DB" w14:textId="3E82C67D"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0.401</w:t>
            </w:r>
          </w:p>
        </w:tc>
        <w:tc>
          <w:tcPr>
            <w:tcW w:w="2046" w:type="dxa"/>
            <w:tcBorders>
              <w:top w:val="nil"/>
              <w:left w:val="nil"/>
              <w:bottom w:val="nil"/>
              <w:right w:val="nil"/>
            </w:tcBorders>
            <w:noWrap/>
            <w:vAlign w:val="bottom"/>
            <w:hideMark/>
          </w:tcPr>
          <w:p w14:paraId="05FF646D" w14:textId="017A751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1.24</w:t>
            </w:r>
          </w:p>
        </w:tc>
      </w:tr>
      <w:tr w:rsidR="00F91F4F" w:rsidRPr="009C1B9F" w14:paraId="65E6DCC7"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205A29F3"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14</w:t>
            </w:r>
          </w:p>
        </w:tc>
        <w:tc>
          <w:tcPr>
            <w:tcW w:w="2200" w:type="dxa"/>
            <w:tcBorders>
              <w:top w:val="nil"/>
              <w:left w:val="nil"/>
              <w:bottom w:val="nil"/>
              <w:right w:val="nil"/>
            </w:tcBorders>
            <w:noWrap/>
            <w:vAlign w:val="bottom"/>
            <w:hideMark/>
          </w:tcPr>
          <w:p w14:paraId="3E0818B5" w14:textId="099D1CE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0.511</w:t>
            </w:r>
          </w:p>
        </w:tc>
        <w:tc>
          <w:tcPr>
            <w:tcW w:w="2201" w:type="dxa"/>
            <w:tcBorders>
              <w:top w:val="nil"/>
              <w:left w:val="nil"/>
              <w:bottom w:val="nil"/>
              <w:right w:val="nil"/>
            </w:tcBorders>
            <w:noWrap/>
            <w:vAlign w:val="bottom"/>
            <w:hideMark/>
          </w:tcPr>
          <w:p w14:paraId="57A8B1E4" w14:textId="599F379C"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0.400</w:t>
            </w:r>
          </w:p>
        </w:tc>
        <w:tc>
          <w:tcPr>
            <w:tcW w:w="2046" w:type="dxa"/>
            <w:tcBorders>
              <w:top w:val="nil"/>
              <w:left w:val="nil"/>
              <w:bottom w:val="nil"/>
              <w:right w:val="nil"/>
            </w:tcBorders>
            <w:noWrap/>
            <w:vAlign w:val="bottom"/>
            <w:hideMark/>
          </w:tcPr>
          <w:p w14:paraId="7DBD655F" w14:textId="49A83E1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1.28</w:t>
            </w:r>
          </w:p>
        </w:tc>
      </w:tr>
      <w:tr w:rsidR="00F91F4F" w:rsidRPr="009C1B9F" w14:paraId="707431EF"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64B0B474"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15</w:t>
            </w:r>
          </w:p>
        </w:tc>
        <w:tc>
          <w:tcPr>
            <w:tcW w:w="2200" w:type="dxa"/>
            <w:tcBorders>
              <w:top w:val="nil"/>
              <w:left w:val="nil"/>
              <w:bottom w:val="nil"/>
              <w:right w:val="nil"/>
            </w:tcBorders>
            <w:noWrap/>
            <w:vAlign w:val="bottom"/>
            <w:hideMark/>
          </w:tcPr>
          <w:p w14:paraId="6A07B123" w14:textId="2906CFC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0.461</w:t>
            </w:r>
          </w:p>
        </w:tc>
        <w:tc>
          <w:tcPr>
            <w:tcW w:w="2201" w:type="dxa"/>
            <w:tcBorders>
              <w:top w:val="nil"/>
              <w:left w:val="nil"/>
              <w:bottom w:val="nil"/>
              <w:right w:val="nil"/>
            </w:tcBorders>
            <w:noWrap/>
            <w:vAlign w:val="bottom"/>
            <w:hideMark/>
          </w:tcPr>
          <w:p w14:paraId="4423743D" w14:textId="52C8D66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0.428</w:t>
            </w:r>
          </w:p>
        </w:tc>
        <w:tc>
          <w:tcPr>
            <w:tcW w:w="2046" w:type="dxa"/>
            <w:tcBorders>
              <w:top w:val="nil"/>
              <w:left w:val="nil"/>
              <w:bottom w:val="nil"/>
              <w:right w:val="nil"/>
            </w:tcBorders>
            <w:noWrap/>
            <w:vAlign w:val="bottom"/>
            <w:hideMark/>
          </w:tcPr>
          <w:p w14:paraId="1F2F30EA" w14:textId="0859A80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1.08</w:t>
            </w:r>
          </w:p>
        </w:tc>
      </w:tr>
      <w:tr w:rsidR="00F91F4F" w:rsidRPr="009C1B9F" w14:paraId="5A2EB90E"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34AC8F1E"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16</w:t>
            </w:r>
          </w:p>
        </w:tc>
        <w:tc>
          <w:tcPr>
            <w:tcW w:w="2200" w:type="dxa"/>
            <w:tcBorders>
              <w:top w:val="nil"/>
              <w:left w:val="nil"/>
              <w:bottom w:val="nil"/>
              <w:right w:val="nil"/>
            </w:tcBorders>
            <w:noWrap/>
            <w:vAlign w:val="bottom"/>
            <w:hideMark/>
          </w:tcPr>
          <w:p w14:paraId="5AFB3DF3" w14:textId="68AF8982"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0.444</w:t>
            </w:r>
          </w:p>
        </w:tc>
        <w:tc>
          <w:tcPr>
            <w:tcW w:w="2201" w:type="dxa"/>
            <w:tcBorders>
              <w:top w:val="nil"/>
              <w:left w:val="nil"/>
              <w:bottom w:val="nil"/>
              <w:right w:val="nil"/>
            </w:tcBorders>
            <w:noWrap/>
            <w:vAlign w:val="bottom"/>
            <w:hideMark/>
          </w:tcPr>
          <w:p w14:paraId="73847B20" w14:textId="45D0B3EA"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0.395</w:t>
            </w:r>
          </w:p>
        </w:tc>
        <w:tc>
          <w:tcPr>
            <w:tcW w:w="2046" w:type="dxa"/>
            <w:tcBorders>
              <w:top w:val="nil"/>
              <w:left w:val="nil"/>
              <w:bottom w:val="nil"/>
              <w:right w:val="nil"/>
            </w:tcBorders>
            <w:noWrap/>
            <w:vAlign w:val="bottom"/>
            <w:hideMark/>
          </w:tcPr>
          <w:p w14:paraId="3C747163" w14:textId="0918B1BC"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1.13</w:t>
            </w:r>
          </w:p>
        </w:tc>
      </w:tr>
      <w:tr w:rsidR="00F91F4F" w:rsidRPr="009C1B9F" w14:paraId="2B58B623"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4D7E42F9"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17</w:t>
            </w:r>
          </w:p>
        </w:tc>
        <w:tc>
          <w:tcPr>
            <w:tcW w:w="2200" w:type="dxa"/>
            <w:tcBorders>
              <w:top w:val="nil"/>
              <w:left w:val="nil"/>
              <w:bottom w:val="nil"/>
              <w:right w:val="nil"/>
            </w:tcBorders>
            <w:noWrap/>
            <w:vAlign w:val="bottom"/>
            <w:hideMark/>
          </w:tcPr>
          <w:p w14:paraId="7FDC3214" w14:textId="770E0688"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0.464</w:t>
            </w:r>
          </w:p>
        </w:tc>
        <w:tc>
          <w:tcPr>
            <w:tcW w:w="2201" w:type="dxa"/>
            <w:tcBorders>
              <w:top w:val="nil"/>
              <w:left w:val="nil"/>
              <w:bottom w:val="nil"/>
              <w:right w:val="nil"/>
            </w:tcBorders>
            <w:noWrap/>
            <w:vAlign w:val="bottom"/>
            <w:hideMark/>
          </w:tcPr>
          <w:p w14:paraId="3D7A317C" w14:textId="378E774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0.374</w:t>
            </w:r>
          </w:p>
        </w:tc>
        <w:tc>
          <w:tcPr>
            <w:tcW w:w="2046" w:type="dxa"/>
            <w:tcBorders>
              <w:top w:val="nil"/>
              <w:left w:val="nil"/>
              <w:bottom w:val="nil"/>
              <w:right w:val="nil"/>
            </w:tcBorders>
            <w:noWrap/>
            <w:vAlign w:val="bottom"/>
            <w:hideMark/>
          </w:tcPr>
          <w:p w14:paraId="13C94495" w14:textId="73ACF76C"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1.24</w:t>
            </w:r>
          </w:p>
        </w:tc>
      </w:tr>
      <w:tr w:rsidR="00F91F4F" w:rsidRPr="009C1B9F" w14:paraId="617B4346"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0550246D"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18</w:t>
            </w:r>
          </w:p>
        </w:tc>
        <w:tc>
          <w:tcPr>
            <w:tcW w:w="2200" w:type="dxa"/>
            <w:tcBorders>
              <w:top w:val="nil"/>
              <w:left w:val="nil"/>
              <w:bottom w:val="nil"/>
              <w:right w:val="nil"/>
            </w:tcBorders>
            <w:noWrap/>
            <w:vAlign w:val="bottom"/>
            <w:hideMark/>
          </w:tcPr>
          <w:p w14:paraId="6E92168D" w14:textId="19058EFD"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0.514</w:t>
            </w:r>
          </w:p>
        </w:tc>
        <w:tc>
          <w:tcPr>
            <w:tcW w:w="2201" w:type="dxa"/>
            <w:tcBorders>
              <w:top w:val="nil"/>
              <w:left w:val="nil"/>
              <w:bottom w:val="nil"/>
              <w:right w:val="nil"/>
            </w:tcBorders>
            <w:noWrap/>
            <w:vAlign w:val="bottom"/>
            <w:hideMark/>
          </w:tcPr>
          <w:p w14:paraId="75781ED3" w14:textId="30FC4EC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0.355</w:t>
            </w:r>
          </w:p>
        </w:tc>
        <w:tc>
          <w:tcPr>
            <w:tcW w:w="2046" w:type="dxa"/>
            <w:tcBorders>
              <w:top w:val="nil"/>
              <w:left w:val="nil"/>
              <w:bottom w:val="nil"/>
              <w:right w:val="nil"/>
            </w:tcBorders>
            <w:noWrap/>
            <w:vAlign w:val="bottom"/>
            <w:hideMark/>
          </w:tcPr>
          <w:p w14:paraId="1C436B62" w14:textId="2C174455"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1.45</w:t>
            </w:r>
          </w:p>
        </w:tc>
      </w:tr>
      <w:tr w:rsidR="00F91F4F" w:rsidRPr="009C1B9F" w14:paraId="24FB0006"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50D0C8DE"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19</w:t>
            </w:r>
          </w:p>
        </w:tc>
        <w:tc>
          <w:tcPr>
            <w:tcW w:w="2200" w:type="dxa"/>
            <w:tcBorders>
              <w:top w:val="nil"/>
              <w:left w:val="nil"/>
              <w:bottom w:val="nil"/>
              <w:right w:val="nil"/>
            </w:tcBorders>
            <w:noWrap/>
            <w:vAlign w:val="bottom"/>
            <w:hideMark/>
          </w:tcPr>
          <w:p w14:paraId="74B6D0D3" w14:textId="459AF8C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0.548</w:t>
            </w:r>
          </w:p>
        </w:tc>
        <w:tc>
          <w:tcPr>
            <w:tcW w:w="2201" w:type="dxa"/>
            <w:tcBorders>
              <w:top w:val="nil"/>
              <w:left w:val="nil"/>
              <w:bottom w:val="nil"/>
              <w:right w:val="nil"/>
            </w:tcBorders>
            <w:noWrap/>
            <w:vAlign w:val="bottom"/>
            <w:hideMark/>
          </w:tcPr>
          <w:p w14:paraId="2476293D" w14:textId="3F67449B"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0.265</w:t>
            </w:r>
          </w:p>
        </w:tc>
        <w:tc>
          <w:tcPr>
            <w:tcW w:w="2046" w:type="dxa"/>
            <w:tcBorders>
              <w:top w:val="nil"/>
              <w:left w:val="nil"/>
              <w:bottom w:val="nil"/>
              <w:right w:val="nil"/>
            </w:tcBorders>
            <w:noWrap/>
            <w:vAlign w:val="bottom"/>
            <w:hideMark/>
          </w:tcPr>
          <w:p w14:paraId="6418C2EE" w14:textId="10FE678B"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2.07</w:t>
            </w:r>
          </w:p>
        </w:tc>
      </w:tr>
      <w:tr w:rsidR="00F91F4F" w:rsidRPr="009C1B9F" w14:paraId="52FFF123"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4C3CBEAB"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20</w:t>
            </w:r>
          </w:p>
        </w:tc>
        <w:tc>
          <w:tcPr>
            <w:tcW w:w="2200" w:type="dxa"/>
            <w:tcBorders>
              <w:top w:val="nil"/>
              <w:left w:val="nil"/>
              <w:bottom w:val="nil"/>
              <w:right w:val="nil"/>
            </w:tcBorders>
            <w:noWrap/>
            <w:vAlign w:val="bottom"/>
            <w:hideMark/>
          </w:tcPr>
          <w:p w14:paraId="516B93D1" w14:textId="74EEB83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0.447</w:t>
            </w:r>
          </w:p>
        </w:tc>
        <w:tc>
          <w:tcPr>
            <w:tcW w:w="2201" w:type="dxa"/>
            <w:tcBorders>
              <w:top w:val="nil"/>
              <w:left w:val="nil"/>
              <w:bottom w:val="nil"/>
              <w:right w:val="nil"/>
            </w:tcBorders>
            <w:noWrap/>
            <w:vAlign w:val="bottom"/>
            <w:hideMark/>
          </w:tcPr>
          <w:p w14:paraId="27128FC5" w14:textId="6555C1C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0.276</w:t>
            </w:r>
          </w:p>
        </w:tc>
        <w:tc>
          <w:tcPr>
            <w:tcW w:w="2046" w:type="dxa"/>
            <w:tcBorders>
              <w:top w:val="nil"/>
              <w:left w:val="nil"/>
              <w:bottom w:val="nil"/>
              <w:right w:val="nil"/>
            </w:tcBorders>
            <w:noWrap/>
            <w:vAlign w:val="bottom"/>
            <w:hideMark/>
          </w:tcPr>
          <w:p w14:paraId="0E22400D" w14:textId="1AD26B02"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1.62</w:t>
            </w:r>
          </w:p>
        </w:tc>
      </w:tr>
      <w:tr w:rsidR="00F91F4F" w:rsidRPr="009C1B9F" w14:paraId="554DAE8F"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3FD2B151"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21</w:t>
            </w:r>
          </w:p>
        </w:tc>
        <w:tc>
          <w:tcPr>
            <w:tcW w:w="2200" w:type="dxa"/>
            <w:tcBorders>
              <w:top w:val="nil"/>
              <w:left w:val="nil"/>
              <w:bottom w:val="nil"/>
              <w:right w:val="nil"/>
            </w:tcBorders>
            <w:noWrap/>
            <w:vAlign w:val="bottom"/>
            <w:hideMark/>
          </w:tcPr>
          <w:p w14:paraId="10E955F5" w14:textId="1E1BD05C"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0.336</w:t>
            </w:r>
          </w:p>
        </w:tc>
        <w:tc>
          <w:tcPr>
            <w:tcW w:w="2201" w:type="dxa"/>
            <w:tcBorders>
              <w:top w:val="nil"/>
              <w:left w:val="nil"/>
              <w:bottom w:val="nil"/>
              <w:right w:val="nil"/>
            </w:tcBorders>
            <w:noWrap/>
            <w:vAlign w:val="bottom"/>
            <w:hideMark/>
          </w:tcPr>
          <w:p w14:paraId="62935033" w14:textId="431791A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0.343</w:t>
            </w:r>
          </w:p>
        </w:tc>
        <w:tc>
          <w:tcPr>
            <w:tcW w:w="2046" w:type="dxa"/>
            <w:tcBorders>
              <w:top w:val="nil"/>
              <w:left w:val="nil"/>
              <w:bottom w:val="nil"/>
              <w:right w:val="nil"/>
            </w:tcBorders>
            <w:noWrap/>
            <w:vAlign w:val="bottom"/>
            <w:hideMark/>
          </w:tcPr>
          <w:p w14:paraId="48789735" w14:textId="322D2CF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0.981</w:t>
            </w:r>
          </w:p>
        </w:tc>
      </w:tr>
      <w:tr w:rsidR="00F91F4F" w:rsidRPr="009C1B9F" w14:paraId="4DABE1A7"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202E89C7"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22</w:t>
            </w:r>
          </w:p>
        </w:tc>
        <w:tc>
          <w:tcPr>
            <w:tcW w:w="2200" w:type="dxa"/>
            <w:tcBorders>
              <w:top w:val="nil"/>
              <w:left w:val="nil"/>
              <w:bottom w:val="nil"/>
              <w:right w:val="nil"/>
            </w:tcBorders>
            <w:noWrap/>
            <w:vAlign w:val="bottom"/>
            <w:hideMark/>
          </w:tcPr>
          <w:p w14:paraId="34686B5D" w14:textId="240AF57A"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0.297</w:t>
            </w:r>
          </w:p>
        </w:tc>
        <w:tc>
          <w:tcPr>
            <w:tcW w:w="2201" w:type="dxa"/>
            <w:tcBorders>
              <w:top w:val="nil"/>
              <w:left w:val="nil"/>
              <w:bottom w:val="nil"/>
              <w:right w:val="nil"/>
            </w:tcBorders>
            <w:noWrap/>
            <w:vAlign w:val="bottom"/>
            <w:hideMark/>
          </w:tcPr>
          <w:p w14:paraId="24EBA0FC" w14:textId="40600ACB"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0.365</w:t>
            </w:r>
          </w:p>
        </w:tc>
        <w:tc>
          <w:tcPr>
            <w:tcW w:w="2046" w:type="dxa"/>
            <w:tcBorders>
              <w:top w:val="nil"/>
              <w:left w:val="nil"/>
              <w:bottom w:val="nil"/>
              <w:right w:val="nil"/>
            </w:tcBorders>
            <w:noWrap/>
            <w:vAlign w:val="bottom"/>
            <w:hideMark/>
          </w:tcPr>
          <w:p w14:paraId="7E8BA0FC" w14:textId="506A259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0.814</w:t>
            </w:r>
          </w:p>
        </w:tc>
      </w:tr>
      <w:tr w:rsidR="00F91F4F" w:rsidRPr="009C1B9F" w14:paraId="28B053BF"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55FC921E"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23</w:t>
            </w:r>
          </w:p>
        </w:tc>
        <w:tc>
          <w:tcPr>
            <w:tcW w:w="2200" w:type="dxa"/>
            <w:tcBorders>
              <w:top w:val="nil"/>
              <w:left w:val="nil"/>
              <w:bottom w:val="nil"/>
              <w:right w:val="nil"/>
            </w:tcBorders>
            <w:noWrap/>
            <w:vAlign w:val="bottom"/>
            <w:hideMark/>
          </w:tcPr>
          <w:p w14:paraId="557E698E" w14:textId="41FD8D1B"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0.274</w:t>
            </w:r>
          </w:p>
        </w:tc>
        <w:tc>
          <w:tcPr>
            <w:tcW w:w="2201" w:type="dxa"/>
            <w:tcBorders>
              <w:top w:val="nil"/>
              <w:left w:val="nil"/>
              <w:bottom w:val="nil"/>
              <w:right w:val="nil"/>
            </w:tcBorders>
            <w:noWrap/>
            <w:vAlign w:val="bottom"/>
            <w:hideMark/>
          </w:tcPr>
          <w:p w14:paraId="6DA45290" w14:textId="274E0E2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0.320</w:t>
            </w:r>
          </w:p>
        </w:tc>
        <w:tc>
          <w:tcPr>
            <w:tcW w:w="2046" w:type="dxa"/>
            <w:tcBorders>
              <w:top w:val="nil"/>
              <w:left w:val="nil"/>
              <w:bottom w:val="nil"/>
              <w:right w:val="nil"/>
            </w:tcBorders>
            <w:noWrap/>
            <w:vAlign w:val="bottom"/>
            <w:hideMark/>
          </w:tcPr>
          <w:p w14:paraId="54004051" w14:textId="1F20544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0.856</w:t>
            </w:r>
          </w:p>
        </w:tc>
      </w:tr>
      <w:tr w:rsidR="00F91F4F" w:rsidRPr="009C1B9F" w14:paraId="359104E4"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0F898495"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24</w:t>
            </w:r>
          </w:p>
        </w:tc>
        <w:tc>
          <w:tcPr>
            <w:tcW w:w="2200" w:type="dxa"/>
            <w:tcBorders>
              <w:top w:val="nil"/>
              <w:left w:val="nil"/>
              <w:bottom w:val="nil"/>
              <w:right w:val="nil"/>
            </w:tcBorders>
            <w:noWrap/>
            <w:vAlign w:val="bottom"/>
            <w:hideMark/>
          </w:tcPr>
          <w:p w14:paraId="29AFF277" w14:textId="4529199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0.266</w:t>
            </w:r>
          </w:p>
        </w:tc>
        <w:tc>
          <w:tcPr>
            <w:tcW w:w="2201" w:type="dxa"/>
            <w:tcBorders>
              <w:top w:val="nil"/>
              <w:left w:val="nil"/>
              <w:bottom w:val="nil"/>
              <w:right w:val="nil"/>
            </w:tcBorders>
            <w:noWrap/>
            <w:vAlign w:val="bottom"/>
            <w:hideMark/>
          </w:tcPr>
          <w:p w14:paraId="5DF58AC2" w14:textId="6F46412D"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0.324</w:t>
            </w:r>
          </w:p>
        </w:tc>
        <w:tc>
          <w:tcPr>
            <w:tcW w:w="2046" w:type="dxa"/>
            <w:tcBorders>
              <w:top w:val="nil"/>
              <w:left w:val="nil"/>
              <w:bottom w:val="nil"/>
              <w:right w:val="nil"/>
            </w:tcBorders>
            <w:noWrap/>
            <w:vAlign w:val="bottom"/>
            <w:hideMark/>
          </w:tcPr>
          <w:p w14:paraId="2FD911EA" w14:textId="19718FF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0.820</w:t>
            </w:r>
          </w:p>
        </w:tc>
      </w:tr>
      <w:tr w:rsidR="00F91F4F" w:rsidRPr="009C1B9F" w14:paraId="43A04592"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775723A"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25</w:t>
            </w:r>
          </w:p>
        </w:tc>
        <w:tc>
          <w:tcPr>
            <w:tcW w:w="2200" w:type="dxa"/>
            <w:tcBorders>
              <w:top w:val="nil"/>
              <w:left w:val="nil"/>
              <w:bottom w:val="nil"/>
              <w:right w:val="nil"/>
            </w:tcBorders>
            <w:noWrap/>
            <w:vAlign w:val="bottom"/>
            <w:hideMark/>
          </w:tcPr>
          <w:p w14:paraId="0FABD4EB" w14:textId="3B3EA138"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0.340</w:t>
            </w:r>
          </w:p>
        </w:tc>
        <w:tc>
          <w:tcPr>
            <w:tcW w:w="2201" w:type="dxa"/>
            <w:tcBorders>
              <w:top w:val="nil"/>
              <w:left w:val="nil"/>
              <w:bottom w:val="nil"/>
              <w:right w:val="nil"/>
            </w:tcBorders>
            <w:noWrap/>
            <w:vAlign w:val="bottom"/>
            <w:hideMark/>
          </w:tcPr>
          <w:p w14:paraId="4E13F78A" w14:textId="75DE303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0.366</w:t>
            </w:r>
          </w:p>
        </w:tc>
        <w:tc>
          <w:tcPr>
            <w:tcW w:w="2046" w:type="dxa"/>
            <w:tcBorders>
              <w:top w:val="nil"/>
              <w:left w:val="nil"/>
              <w:bottom w:val="nil"/>
              <w:right w:val="nil"/>
            </w:tcBorders>
            <w:noWrap/>
            <w:vAlign w:val="bottom"/>
            <w:hideMark/>
          </w:tcPr>
          <w:p w14:paraId="6F0C3D80" w14:textId="79C1426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0.928</w:t>
            </w:r>
          </w:p>
        </w:tc>
      </w:tr>
      <w:tr w:rsidR="00F91F4F" w:rsidRPr="009C1B9F" w14:paraId="1F82EECF"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7699C56E"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26</w:t>
            </w:r>
          </w:p>
        </w:tc>
        <w:tc>
          <w:tcPr>
            <w:tcW w:w="2200" w:type="dxa"/>
            <w:tcBorders>
              <w:top w:val="nil"/>
              <w:left w:val="nil"/>
              <w:bottom w:val="nil"/>
              <w:right w:val="nil"/>
            </w:tcBorders>
            <w:noWrap/>
            <w:vAlign w:val="bottom"/>
            <w:hideMark/>
          </w:tcPr>
          <w:p w14:paraId="04381389" w14:textId="3B3179F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0.381</w:t>
            </w:r>
          </w:p>
        </w:tc>
        <w:tc>
          <w:tcPr>
            <w:tcW w:w="2201" w:type="dxa"/>
            <w:tcBorders>
              <w:top w:val="nil"/>
              <w:left w:val="nil"/>
              <w:bottom w:val="nil"/>
              <w:right w:val="nil"/>
            </w:tcBorders>
            <w:noWrap/>
            <w:vAlign w:val="bottom"/>
            <w:hideMark/>
          </w:tcPr>
          <w:p w14:paraId="76522AEF" w14:textId="0683381A"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0.301</w:t>
            </w:r>
          </w:p>
        </w:tc>
        <w:tc>
          <w:tcPr>
            <w:tcW w:w="2046" w:type="dxa"/>
            <w:tcBorders>
              <w:top w:val="nil"/>
              <w:left w:val="nil"/>
              <w:bottom w:val="nil"/>
              <w:right w:val="nil"/>
            </w:tcBorders>
            <w:noWrap/>
            <w:vAlign w:val="bottom"/>
            <w:hideMark/>
          </w:tcPr>
          <w:p w14:paraId="49460D8E" w14:textId="2A6BB35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1.26</w:t>
            </w:r>
          </w:p>
        </w:tc>
      </w:tr>
      <w:tr w:rsidR="00F91F4F" w:rsidRPr="009C1B9F" w14:paraId="1FEE983B"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7D103617"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27</w:t>
            </w:r>
          </w:p>
        </w:tc>
        <w:tc>
          <w:tcPr>
            <w:tcW w:w="2200" w:type="dxa"/>
            <w:tcBorders>
              <w:top w:val="nil"/>
              <w:left w:val="nil"/>
              <w:bottom w:val="nil"/>
              <w:right w:val="nil"/>
            </w:tcBorders>
            <w:noWrap/>
            <w:vAlign w:val="bottom"/>
            <w:hideMark/>
          </w:tcPr>
          <w:p w14:paraId="71F807B7" w14:textId="103D10FD"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0.320</w:t>
            </w:r>
          </w:p>
        </w:tc>
        <w:tc>
          <w:tcPr>
            <w:tcW w:w="2201" w:type="dxa"/>
            <w:tcBorders>
              <w:top w:val="nil"/>
              <w:left w:val="nil"/>
              <w:bottom w:val="nil"/>
              <w:right w:val="nil"/>
            </w:tcBorders>
            <w:noWrap/>
            <w:vAlign w:val="bottom"/>
            <w:hideMark/>
          </w:tcPr>
          <w:p w14:paraId="534CDEF5" w14:textId="433B1B6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0.165</w:t>
            </w:r>
          </w:p>
        </w:tc>
        <w:tc>
          <w:tcPr>
            <w:tcW w:w="2046" w:type="dxa"/>
            <w:tcBorders>
              <w:top w:val="nil"/>
              <w:left w:val="nil"/>
              <w:bottom w:val="nil"/>
              <w:right w:val="nil"/>
            </w:tcBorders>
            <w:noWrap/>
            <w:vAlign w:val="bottom"/>
            <w:hideMark/>
          </w:tcPr>
          <w:p w14:paraId="47123100" w14:textId="330E3CDD"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1.94</w:t>
            </w:r>
          </w:p>
        </w:tc>
      </w:tr>
      <w:tr w:rsidR="00F91F4F" w:rsidRPr="009C1B9F" w14:paraId="070F574C"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F52D100"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28</w:t>
            </w:r>
          </w:p>
        </w:tc>
        <w:tc>
          <w:tcPr>
            <w:tcW w:w="2200" w:type="dxa"/>
            <w:tcBorders>
              <w:top w:val="nil"/>
              <w:left w:val="nil"/>
              <w:bottom w:val="nil"/>
              <w:right w:val="nil"/>
            </w:tcBorders>
            <w:noWrap/>
            <w:vAlign w:val="bottom"/>
            <w:hideMark/>
          </w:tcPr>
          <w:p w14:paraId="47289E01" w14:textId="277E6EC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0.246</w:t>
            </w:r>
          </w:p>
        </w:tc>
        <w:tc>
          <w:tcPr>
            <w:tcW w:w="2201" w:type="dxa"/>
            <w:tcBorders>
              <w:top w:val="nil"/>
              <w:left w:val="nil"/>
              <w:bottom w:val="nil"/>
              <w:right w:val="nil"/>
            </w:tcBorders>
            <w:noWrap/>
            <w:vAlign w:val="bottom"/>
            <w:hideMark/>
          </w:tcPr>
          <w:p w14:paraId="7C425E42" w14:textId="4317A1F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0.115</w:t>
            </w:r>
          </w:p>
        </w:tc>
        <w:tc>
          <w:tcPr>
            <w:tcW w:w="2046" w:type="dxa"/>
            <w:tcBorders>
              <w:top w:val="nil"/>
              <w:left w:val="nil"/>
              <w:bottom w:val="nil"/>
              <w:right w:val="nil"/>
            </w:tcBorders>
            <w:noWrap/>
            <w:vAlign w:val="bottom"/>
            <w:hideMark/>
          </w:tcPr>
          <w:p w14:paraId="1926F846" w14:textId="4CF26FF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2.15</w:t>
            </w:r>
          </w:p>
        </w:tc>
      </w:tr>
      <w:tr w:rsidR="00F91F4F" w:rsidRPr="009C1B9F" w14:paraId="50B56BB6"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7294A51F"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29</w:t>
            </w:r>
          </w:p>
        </w:tc>
        <w:tc>
          <w:tcPr>
            <w:tcW w:w="2200" w:type="dxa"/>
            <w:tcBorders>
              <w:top w:val="nil"/>
              <w:left w:val="nil"/>
              <w:bottom w:val="nil"/>
              <w:right w:val="nil"/>
            </w:tcBorders>
            <w:noWrap/>
            <w:vAlign w:val="bottom"/>
            <w:hideMark/>
          </w:tcPr>
          <w:p w14:paraId="4B8F7E09" w14:textId="14EAE14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0.329</w:t>
            </w:r>
          </w:p>
        </w:tc>
        <w:tc>
          <w:tcPr>
            <w:tcW w:w="2201" w:type="dxa"/>
            <w:tcBorders>
              <w:top w:val="nil"/>
              <w:left w:val="nil"/>
              <w:bottom w:val="nil"/>
              <w:right w:val="nil"/>
            </w:tcBorders>
            <w:noWrap/>
            <w:vAlign w:val="bottom"/>
            <w:hideMark/>
          </w:tcPr>
          <w:p w14:paraId="5AE30F23" w14:textId="4AE49C5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0.115</w:t>
            </w:r>
          </w:p>
        </w:tc>
        <w:tc>
          <w:tcPr>
            <w:tcW w:w="2046" w:type="dxa"/>
            <w:tcBorders>
              <w:top w:val="nil"/>
              <w:left w:val="nil"/>
              <w:bottom w:val="nil"/>
              <w:right w:val="nil"/>
            </w:tcBorders>
            <w:noWrap/>
            <w:vAlign w:val="bottom"/>
            <w:hideMark/>
          </w:tcPr>
          <w:p w14:paraId="53C892D2" w14:textId="1BFFA57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2.86</w:t>
            </w:r>
          </w:p>
        </w:tc>
      </w:tr>
      <w:tr w:rsidR="00F91F4F" w:rsidRPr="009C1B9F" w14:paraId="176ED819"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5AF214C2"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30</w:t>
            </w:r>
          </w:p>
        </w:tc>
        <w:tc>
          <w:tcPr>
            <w:tcW w:w="2200" w:type="dxa"/>
            <w:tcBorders>
              <w:top w:val="nil"/>
              <w:left w:val="nil"/>
              <w:bottom w:val="nil"/>
              <w:right w:val="nil"/>
            </w:tcBorders>
            <w:noWrap/>
            <w:vAlign w:val="bottom"/>
            <w:hideMark/>
          </w:tcPr>
          <w:p w14:paraId="1413490C" w14:textId="42E4489A"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0.291</w:t>
            </w:r>
          </w:p>
        </w:tc>
        <w:tc>
          <w:tcPr>
            <w:tcW w:w="2201" w:type="dxa"/>
            <w:tcBorders>
              <w:top w:val="nil"/>
              <w:left w:val="nil"/>
              <w:bottom w:val="nil"/>
              <w:right w:val="nil"/>
            </w:tcBorders>
            <w:noWrap/>
            <w:vAlign w:val="bottom"/>
            <w:hideMark/>
          </w:tcPr>
          <w:p w14:paraId="42E5FA6C" w14:textId="110A25D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0.117</w:t>
            </w:r>
          </w:p>
        </w:tc>
        <w:tc>
          <w:tcPr>
            <w:tcW w:w="2046" w:type="dxa"/>
            <w:tcBorders>
              <w:top w:val="nil"/>
              <w:left w:val="nil"/>
              <w:bottom w:val="nil"/>
              <w:right w:val="nil"/>
            </w:tcBorders>
            <w:noWrap/>
            <w:vAlign w:val="bottom"/>
            <w:hideMark/>
          </w:tcPr>
          <w:p w14:paraId="0BC4C965" w14:textId="4B26D0E5"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2.50</w:t>
            </w:r>
          </w:p>
        </w:tc>
      </w:tr>
      <w:tr w:rsidR="00F91F4F" w:rsidRPr="009C1B9F" w14:paraId="41C9B8A6"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264F799"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31</w:t>
            </w:r>
          </w:p>
        </w:tc>
        <w:tc>
          <w:tcPr>
            <w:tcW w:w="2200" w:type="dxa"/>
            <w:tcBorders>
              <w:top w:val="nil"/>
              <w:left w:val="nil"/>
              <w:bottom w:val="nil"/>
              <w:right w:val="nil"/>
            </w:tcBorders>
            <w:noWrap/>
            <w:vAlign w:val="bottom"/>
            <w:hideMark/>
          </w:tcPr>
          <w:p w14:paraId="467B6B1E" w14:textId="5456F6AE"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0.128</w:t>
            </w:r>
          </w:p>
        </w:tc>
        <w:tc>
          <w:tcPr>
            <w:tcW w:w="2201" w:type="dxa"/>
            <w:tcBorders>
              <w:top w:val="nil"/>
              <w:left w:val="nil"/>
              <w:bottom w:val="nil"/>
              <w:right w:val="nil"/>
            </w:tcBorders>
            <w:noWrap/>
            <w:vAlign w:val="bottom"/>
            <w:hideMark/>
          </w:tcPr>
          <w:p w14:paraId="07C94321" w14:textId="38879DE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0.181</w:t>
            </w:r>
          </w:p>
        </w:tc>
        <w:tc>
          <w:tcPr>
            <w:tcW w:w="2046" w:type="dxa"/>
            <w:tcBorders>
              <w:top w:val="nil"/>
              <w:left w:val="nil"/>
              <w:bottom w:val="nil"/>
              <w:right w:val="nil"/>
            </w:tcBorders>
            <w:noWrap/>
            <w:vAlign w:val="bottom"/>
            <w:hideMark/>
          </w:tcPr>
          <w:p w14:paraId="4F210BAD" w14:textId="1944B5A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0.707</w:t>
            </w:r>
          </w:p>
        </w:tc>
      </w:tr>
      <w:tr w:rsidR="00F91F4F" w:rsidRPr="009C1B9F" w14:paraId="38BD08FC"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single" w:sz="4" w:space="0" w:color="auto"/>
              <w:right w:val="nil"/>
            </w:tcBorders>
            <w:noWrap/>
            <w:hideMark/>
          </w:tcPr>
          <w:p w14:paraId="72BD991C"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32</w:t>
            </w:r>
          </w:p>
        </w:tc>
        <w:tc>
          <w:tcPr>
            <w:tcW w:w="2200" w:type="dxa"/>
            <w:tcBorders>
              <w:top w:val="nil"/>
              <w:left w:val="nil"/>
              <w:bottom w:val="single" w:sz="4" w:space="0" w:color="auto"/>
              <w:right w:val="nil"/>
            </w:tcBorders>
            <w:noWrap/>
            <w:vAlign w:val="bottom"/>
            <w:hideMark/>
          </w:tcPr>
          <w:p w14:paraId="6EA7BB15" w14:textId="3886C6E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0.125</w:t>
            </w:r>
          </w:p>
        </w:tc>
        <w:tc>
          <w:tcPr>
            <w:tcW w:w="2201" w:type="dxa"/>
            <w:tcBorders>
              <w:top w:val="nil"/>
              <w:left w:val="nil"/>
              <w:bottom w:val="single" w:sz="4" w:space="0" w:color="auto"/>
              <w:right w:val="nil"/>
            </w:tcBorders>
            <w:noWrap/>
            <w:vAlign w:val="bottom"/>
            <w:hideMark/>
          </w:tcPr>
          <w:p w14:paraId="33C114D5" w14:textId="2ACB3C2C"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0.193</w:t>
            </w:r>
          </w:p>
        </w:tc>
        <w:tc>
          <w:tcPr>
            <w:tcW w:w="2046" w:type="dxa"/>
            <w:tcBorders>
              <w:top w:val="nil"/>
              <w:left w:val="nil"/>
              <w:bottom w:val="single" w:sz="4" w:space="0" w:color="auto"/>
              <w:right w:val="nil"/>
            </w:tcBorders>
            <w:noWrap/>
            <w:vAlign w:val="bottom"/>
            <w:hideMark/>
          </w:tcPr>
          <w:p w14:paraId="11490121" w14:textId="3D5953E5"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0.647</w:t>
            </w:r>
          </w:p>
        </w:tc>
      </w:tr>
    </w:tbl>
    <w:p w14:paraId="7835FE6C" w14:textId="24EC0A3F" w:rsidR="00720630" w:rsidRDefault="001E00B2" w:rsidP="0000246C">
      <w:r>
        <w:rPr>
          <w:rFonts w:hint="eastAsia"/>
        </w:rPr>
        <w:lastRenderedPageBreak/>
        <w:t>また，各次数に対して振幅比</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oMath>
      <w:r w:rsidR="008F1A9F">
        <w:t>の平均値を求めた結果</w:t>
      </w:r>
      <w:r w:rsidR="008F1A9F">
        <w:rPr>
          <w:rFonts w:hint="eastAsia"/>
        </w:rPr>
        <w:t>，</w:t>
      </w:r>
      <w:r w:rsidR="008F1A9F">
        <w:t>以下の表</w:t>
      </w:r>
      <w:r w:rsidR="008F1A9F">
        <w:rPr>
          <w:rFonts w:hint="eastAsia"/>
        </w:rPr>
        <w:t>4.4</w:t>
      </w:r>
      <w:r w:rsidR="008F1A9F">
        <w:rPr>
          <w:rFonts w:hint="eastAsia"/>
        </w:rPr>
        <w:t>のようになった</w:t>
      </w:r>
      <w:r w:rsidR="008F1A9F">
        <w:rPr>
          <w:rFonts w:hint="eastAsia"/>
        </w:rPr>
        <w:t xml:space="preserve">. </w:t>
      </w:r>
    </w:p>
    <w:p w14:paraId="6794D7BA" w14:textId="77777777" w:rsidR="001405E6" w:rsidRDefault="001405E6" w:rsidP="0000246C"/>
    <w:p w14:paraId="74EDA4A9" w14:textId="66B9E203" w:rsidR="008F1A9F" w:rsidRDefault="008F1A9F" w:rsidP="008F1A9F">
      <w:pPr>
        <w:jc w:val="center"/>
      </w:pPr>
      <w:r>
        <w:t>表</w:t>
      </w:r>
      <w:r>
        <w:rPr>
          <w:rFonts w:hint="eastAsia"/>
        </w:rPr>
        <w:t xml:space="preserve">4.4 </w:t>
      </w:r>
      <w:r>
        <w:rPr>
          <w:rFonts w:hint="eastAsia"/>
        </w:rPr>
        <w:t>各次数における振幅比</w:t>
      </w:r>
      <m:oMath>
        <m:sSub>
          <m:sSubPr>
            <m:ctrlPr>
              <w:rPr>
                <w:rFonts w:ascii="Cambria Math" w:hAnsi="Cambria Math"/>
              </w:rPr>
            </m:ctrlPr>
          </m:sSubPr>
          <m:e>
            <m:r>
              <m:rPr>
                <m:sty m:val="p"/>
              </m:rPr>
              <w:rPr>
                <w:rFonts w:ascii="Cambria Math" w:hAnsi="Cambria Math"/>
              </w:rPr>
              <m:t>R</m:t>
            </m:r>
          </m:e>
          <m:sub>
            <m:r>
              <w:rPr>
                <w:rFonts w:ascii="Cambria Math" w:hAnsi="Cambria Math"/>
              </w:rPr>
              <m:t>i</m:t>
            </m:r>
          </m:sub>
        </m:sSub>
      </m:oMath>
      <w:r>
        <w:t>の平均値</w:t>
      </w:r>
    </w:p>
    <w:tbl>
      <w:tblPr>
        <w:tblStyle w:val="af"/>
        <w:tblW w:w="0" w:type="auto"/>
        <w:tblInd w:w="127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1"/>
        <w:gridCol w:w="2983"/>
      </w:tblGrid>
      <w:tr w:rsidR="000C2714" w14:paraId="27DE3173" w14:textId="77777777" w:rsidTr="00481FFB">
        <w:tc>
          <w:tcPr>
            <w:tcW w:w="2971" w:type="dxa"/>
            <w:tcBorders>
              <w:top w:val="single" w:sz="4" w:space="0" w:color="auto"/>
              <w:bottom w:val="single" w:sz="4" w:space="0" w:color="auto"/>
            </w:tcBorders>
          </w:tcPr>
          <w:p w14:paraId="0EA5C584" w14:textId="7F061F1F" w:rsidR="000C2714" w:rsidRDefault="00C75986" w:rsidP="008F1A9F">
            <w:pPr>
              <w:jc w:val="center"/>
            </w:pPr>
            <w:r>
              <w:t>信号強度が対応している次数</w:t>
            </w:r>
          </w:p>
        </w:tc>
        <w:tc>
          <w:tcPr>
            <w:tcW w:w="2983" w:type="dxa"/>
            <w:tcBorders>
              <w:top w:val="single" w:sz="4" w:space="0" w:color="auto"/>
              <w:bottom w:val="single" w:sz="4" w:space="0" w:color="auto"/>
            </w:tcBorders>
          </w:tcPr>
          <w:p w14:paraId="08971A72" w14:textId="34C80312" w:rsidR="000C2714" w:rsidRPr="00C75986" w:rsidRDefault="00C75986" w:rsidP="00C75986">
            <w:pPr>
              <w:jc w:val="center"/>
            </w:pPr>
            <w:r>
              <w:t>振幅</w:t>
            </w:r>
            <w:r>
              <w:rPr>
                <w:rFonts w:ascii="Segoe UI Symbol" w:hAnsi="Segoe UI Symbol" w:cs="Segoe UI Symbol"/>
              </w:rPr>
              <w:t>比</w:t>
            </w:r>
            <m:oMath>
              <m:sSub>
                <m:sSubPr>
                  <m:ctrlPr>
                    <w:rPr>
                      <w:rFonts w:ascii="Cambria Math" w:hAnsi="Cambria Math" w:cs="Segoe UI Symbol"/>
                    </w:rPr>
                  </m:ctrlPr>
                </m:sSubPr>
                <m:e>
                  <m:r>
                    <m:rPr>
                      <m:sty m:val="p"/>
                    </m:rPr>
                    <w:rPr>
                      <w:rFonts w:ascii="Cambria Math" w:hAnsi="Cambria Math" w:cs="Segoe UI Symbol"/>
                    </w:rPr>
                    <m:t>R</m:t>
                  </m:r>
                </m:e>
                <m:sub>
                  <m:r>
                    <m:rPr>
                      <m:sty m:val="p"/>
                    </m:rPr>
                    <w:rPr>
                      <w:rFonts w:ascii="Cambria Math" w:hAnsi="Cambria Math" w:cs="Segoe UI Symbol"/>
                    </w:rPr>
                    <m:t>i</m:t>
                  </m:r>
                </m:sub>
              </m:sSub>
            </m:oMath>
            <w:r>
              <w:rPr>
                <w:rFonts w:ascii="Segoe UI Symbol" w:hAnsi="Segoe UI Symbol" w:cs="Segoe UI Symbol"/>
              </w:rPr>
              <w:t>の平均値</w:t>
            </w:r>
          </w:p>
        </w:tc>
      </w:tr>
      <w:tr w:rsidR="000C2714" w14:paraId="55E30881" w14:textId="77777777" w:rsidTr="00481FFB">
        <w:tc>
          <w:tcPr>
            <w:tcW w:w="2971" w:type="dxa"/>
            <w:tcBorders>
              <w:top w:val="single" w:sz="4" w:space="0" w:color="auto"/>
            </w:tcBorders>
          </w:tcPr>
          <w:p w14:paraId="121BDECC" w14:textId="782A8B9F" w:rsidR="000C2714" w:rsidRDefault="00C75986" w:rsidP="008F1A9F">
            <w:pPr>
              <w:jc w:val="center"/>
            </w:pPr>
            <w:r>
              <w:rPr>
                <w:rFonts w:hint="eastAsia"/>
              </w:rPr>
              <w:t>11</w:t>
            </w:r>
          </w:p>
        </w:tc>
        <w:tc>
          <w:tcPr>
            <w:tcW w:w="2983" w:type="dxa"/>
            <w:tcBorders>
              <w:top w:val="single" w:sz="4" w:space="0" w:color="auto"/>
            </w:tcBorders>
          </w:tcPr>
          <w:p w14:paraId="523EFFAA" w14:textId="4627AB57" w:rsidR="000C2714" w:rsidRDefault="0042572D" w:rsidP="00C75986">
            <w:pPr>
              <w:jc w:val="center"/>
            </w:pPr>
            <w:r>
              <w:rPr>
                <w:rFonts w:hint="eastAsia"/>
              </w:rPr>
              <w:t>1.25</w:t>
            </w:r>
          </w:p>
        </w:tc>
      </w:tr>
      <w:tr w:rsidR="000C2714" w14:paraId="549D750D" w14:textId="77777777" w:rsidTr="00481FFB">
        <w:tc>
          <w:tcPr>
            <w:tcW w:w="2971" w:type="dxa"/>
          </w:tcPr>
          <w:p w14:paraId="01CA1E59" w14:textId="133B5AE9" w:rsidR="000C2714" w:rsidRDefault="00C75986" w:rsidP="008F1A9F">
            <w:pPr>
              <w:jc w:val="center"/>
            </w:pPr>
            <w:r>
              <w:rPr>
                <w:rFonts w:hint="eastAsia"/>
              </w:rPr>
              <w:t>12</w:t>
            </w:r>
          </w:p>
        </w:tc>
        <w:tc>
          <w:tcPr>
            <w:tcW w:w="2983" w:type="dxa"/>
          </w:tcPr>
          <w:p w14:paraId="41FAFBDF" w14:textId="06B9F37E" w:rsidR="000C2714" w:rsidRPr="004066F4" w:rsidRDefault="0042572D" w:rsidP="004066F4">
            <w:pPr>
              <w:widowControl/>
              <w:jc w:val="center"/>
              <w:rPr>
                <w:color w:val="000000"/>
                <w:sz w:val="22"/>
              </w:rPr>
            </w:pPr>
            <w:r>
              <w:rPr>
                <w:rFonts w:hint="eastAsia"/>
                <w:color w:val="000000"/>
                <w:sz w:val="22"/>
              </w:rPr>
              <w:t>1.30</w:t>
            </w:r>
          </w:p>
        </w:tc>
      </w:tr>
      <w:tr w:rsidR="000C2714" w14:paraId="27A6CE8A" w14:textId="77777777" w:rsidTr="00481FFB">
        <w:tc>
          <w:tcPr>
            <w:tcW w:w="2971" w:type="dxa"/>
          </w:tcPr>
          <w:p w14:paraId="37A058CD" w14:textId="671B51C4" w:rsidR="000C2714" w:rsidRDefault="00C75986" w:rsidP="008F1A9F">
            <w:pPr>
              <w:jc w:val="center"/>
            </w:pPr>
            <w:r>
              <w:rPr>
                <w:rFonts w:hint="eastAsia"/>
              </w:rPr>
              <w:t>13</w:t>
            </w:r>
          </w:p>
        </w:tc>
        <w:tc>
          <w:tcPr>
            <w:tcW w:w="2983" w:type="dxa"/>
          </w:tcPr>
          <w:p w14:paraId="1D7B8B97" w14:textId="033F72FC" w:rsidR="000C2714" w:rsidRPr="00AF4468" w:rsidRDefault="0042572D" w:rsidP="00AF4468">
            <w:pPr>
              <w:widowControl/>
              <w:jc w:val="center"/>
              <w:rPr>
                <w:color w:val="000000"/>
                <w:sz w:val="22"/>
              </w:rPr>
            </w:pPr>
            <w:r>
              <w:rPr>
                <w:rFonts w:hint="eastAsia"/>
                <w:color w:val="000000"/>
                <w:sz w:val="22"/>
              </w:rPr>
              <w:t>1.31</w:t>
            </w:r>
          </w:p>
        </w:tc>
      </w:tr>
    </w:tbl>
    <w:p w14:paraId="0E51D3DA" w14:textId="77777777" w:rsidR="008F1A9F" w:rsidRDefault="008F1A9F" w:rsidP="00530C2B"/>
    <w:p w14:paraId="3D7EA343" w14:textId="622DCF26" w:rsidR="00A378D1" w:rsidRDefault="00957318" w:rsidP="00530C2B">
      <w:r>
        <w:rPr>
          <w:rFonts w:hint="eastAsia"/>
        </w:rPr>
        <w:t>第</w:t>
      </w:r>
      <w:r>
        <w:rPr>
          <w:rFonts w:hint="eastAsia"/>
        </w:rPr>
        <w:t>5</w:t>
      </w:r>
      <w:r>
        <w:rPr>
          <w:rFonts w:hint="eastAsia"/>
        </w:rPr>
        <w:t>章　考察</w:t>
      </w:r>
    </w:p>
    <w:p w14:paraId="354912BA" w14:textId="77777777" w:rsidR="00291ECF" w:rsidRDefault="00291ECF" w:rsidP="00530C2B"/>
    <w:p w14:paraId="7816E2BE" w14:textId="2EB12A17" w:rsidR="00530C2B" w:rsidRDefault="00957318" w:rsidP="00530C2B">
      <w:r>
        <w:t>5.1</w:t>
      </w:r>
      <w:r w:rsidR="0024286D">
        <w:rPr>
          <w:rFonts w:hint="eastAsia"/>
        </w:rPr>
        <w:t xml:space="preserve"> </w:t>
      </w:r>
      <w:r w:rsidR="00DD17B1">
        <w:rPr>
          <w:rFonts w:hint="eastAsia"/>
        </w:rPr>
        <w:t>赤外光の</w:t>
      </w:r>
      <w:r w:rsidR="00DD17B1">
        <w:t>強度と信号強度の振動の関係</w:t>
      </w:r>
    </w:p>
    <w:p w14:paraId="181AC6AC" w14:textId="6B963858" w:rsidR="008031A9" w:rsidRPr="00C80612" w:rsidRDefault="00AF7492" w:rsidP="000C6CAB">
      <w:r>
        <w:t>「</w:t>
      </w:r>
      <w:r w:rsidR="00720546">
        <w:rPr>
          <w:rFonts w:hint="eastAsia"/>
        </w:rPr>
        <w:t>なぜ赤外光の強度が大きくなると，光電子の信号強度の振動の振幅が小さくなるのか」について考える</w:t>
      </w:r>
      <w:r w:rsidR="00720546">
        <w:rPr>
          <w:rFonts w:hint="eastAsia"/>
        </w:rPr>
        <w:t xml:space="preserve">. </w:t>
      </w:r>
      <w:r w:rsidR="00F755CB">
        <w:t>これについて考えるには</w:t>
      </w:r>
      <w:r w:rsidR="00F755CB">
        <w:rPr>
          <w:rFonts w:hint="eastAsia"/>
        </w:rPr>
        <w:t>，</w:t>
      </w:r>
      <w:r w:rsidR="00F755CB">
        <w:t>「信号強度の振動はどうやって生じているのか」を知る必要がある</w:t>
      </w:r>
      <w:r w:rsidR="00F755CB">
        <w:rPr>
          <w:rFonts w:hint="eastAsia"/>
        </w:rPr>
        <w:t xml:space="preserve">. </w:t>
      </w:r>
      <w:r w:rsidR="00A20497">
        <w:rPr>
          <w:rFonts w:hint="eastAsia"/>
        </w:rPr>
        <w:t>信号強度が振動</w:t>
      </w:r>
      <w:r w:rsidR="00AE584E">
        <w:rPr>
          <w:rFonts w:hint="eastAsia"/>
        </w:rPr>
        <w:t>しているということ</w:t>
      </w:r>
      <w:r w:rsidR="00A20497">
        <w:rPr>
          <w:rFonts w:hint="eastAsia"/>
        </w:rPr>
        <w:t>は</w:t>
      </w:r>
      <w:r w:rsidR="00AE584E">
        <w:rPr>
          <w:rFonts w:hint="eastAsia"/>
        </w:rPr>
        <w:t>つまり</w:t>
      </w:r>
      <w:r w:rsidR="00A20497">
        <w:rPr>
          <w:rFonts w:hint="eastAsia"/>
        </w:rPr>
        <w:t>，</w:t>
      </w:r>
      <w:r w:rsidR="00A20497">
        <w:rPr>
          <w:rFonts w:hint="eastAsia"/>
        </w:rPr>
        <w:t>XUV-IR</w:t>
      </w:r>
      <w:r w:rsidR="00A20497">
        <w:rPr>
          <w:rFonts w:hint="eastAsia"/>
        </w:rPr>
        <w:t>ディレイの変化によって</w:t>
      </w:r>
      <w:r w:rsidR="00BD65CE">
        <w:rPr>
          <w:rFonts w:hint="eastAsia"/>
        </w:rPr>
        <w:t>，高次高調波</w:t>
      </w:r>
      <w:r w:rsidR="0003721C">
        <w:rPr>
          <w:rFonts w:hint="eastAsia"/>
        </w:rPr>
        <w:t>と等しい</w:t>
      </w:r>
      <w:r w:rsidR="00BD65CE">
        <w:rPr>
          <w:rFonts w:hint="eastAsia"/>
        </w:rPr>
        <w:t>エネルギーによってイオン化されたアルゴンから生成した</w:t>
      </w:r>
      <w:r w:rsidR="00A20497">
        <w:rPr>
          <w:rFonts w:hint="eastAsia"/>
        </w:rPr>
        <w:t>光電子の収量が振動しているということである</w:t>
      </w:r>
      <w:r w:rsidR="00A20497">
        <w:rPr>
          <w:rFonts w:hint="eastAsia"/>
        </w:rPr>
        <w:t xml:space="preserve">. </w:t>
      </w:r>
      <w:r w:rsidR="00D06EEB">
        <w:rPr>
          <w:rFonts w:hint="eastAsia"/>
        </w:rPr>
        <w:t>2.1</w:t>
      </w:r>
      <w:r w:rsidR="00D06EEB">
        <w:t>節で述べたように</w:t>
      </w:r>
      <w:r w:rsidR="00D06EEB">
        <w:rPr>
          <w:rFonts w:hint="eastAsia"/>
        </w:rPr>
        <w:t>，</w:t>
      </w:r>
      <w:r w:rsidR="00C36598">
        <w:rPr>
          <w:rFonts w:hint="eastAsia"/>
        </w:rPr>
        <w:t>「</w:t>
      </w:r>
      <w:r w:rsidR="0003721C">
        <w:rPr>
          <w:rFonts w:hint="eastAsia"/>
        </w:rPr>
        <w:t>n</w:t>
      </w:r>
      <w:r w:rsidR="0003721C">
        <w:rPr>
          <w:rFonts w:hint="eastAsia"/>
        </w:rPr>
        <w:t>次の高次高調波と等しいエネルギーによって生成された光電子</w:t>
      </w:r>
      <w:r w:rsidR="00C36598">
        <w:rPr>
          <w:rFonts w:hint="eastAsia"/>
        </w:rPr>
        <w:t>」</w:t>
      </w:r>
      <w:r w:rsidR="0003721C">
        <w:rPr>
          <w:rFonts w:hint="eastAsia"/>
        </w:rPr>
        <w:t>には，「</w:t>
      </w:r>
      <w:r w:rsidR="0003721C">
        <w:rPr>
          <w:rFonts w:hint="eastAsia"/>
        </w:rPr>
        <w:t>n-1</w:t>
      </w:r>
      <w:r w:rsidR="0003721C">
        <w:rPr>
          <w:rFonts w:hint="eastAsia"/>
        </w:rPr>
        <w:t>次高調波と基本波の吸収」「</w:t>
      </w:r>
      <w:r w:rsidR="0003721C">
        <w:rPr>
          <w:rFonts w:hint="eastAsia"/>
        </w:rPr>
        <w:t>n</w:t>
      </w:r>
      <w:r w:rsidR="0003721C">
        <w:rPr>
          <w:rFonts w:hint="eastAsia"/>
        </w:rPr>
        <w:t>次高調波そのもの」</w:t>
      </w:r>
      <w:r w:rsidR="0003721C">
        <w:t>「</w:t>
      </w:r>
      <w:r w:rsidR="0003721C">
        <w:rPr>
          <w:rFonts w:hint="eastAsia"/>
        </w:rPr>
        <w:t>n+1</w:t>
      </w:r>
      <w:r w:rsidR="0003721C">
        <w:rPr>
          <w:rFonts w:hint="eastAsia"/>
        </w:rPr>
        <w:t>次高調波と基本波の放出」という</w:t>
      </w:r>
      <w:r w:rsidR="0003721C">
        <w:rPr>
          <w:rFonts w:hint="eastAsia"/>
        </w:rPr>
        <w:t>3</w:t>
      </w:r>
      <w:r w:rsidR="0003721C">
        <w:rPr>
          <w:rFonts w:hint="eastAsia"/>
        </w:rPr>
        <w:t>つの機構によって発生する</w:t>
      </w:r>
      <w:r w:rsidR="0003721C">
        <w:rPr>
          <w:rFonts w:hint="eastAsia"/>
        </w:rPr>
        <w:t xml:space="preserve">. </w:t>
      </w:r>
      <w:r w:rsidR="00F34789">
        <w:rPr>
          <w:rFonts w:hint="eastAsia"/>
        </w:rPr>
        <w:t>この</w:t>
      </w:r>
      <w:r w:rsidR="00F34789">
        <w:rPr>
          <w:rFonts w:hint="eastAsia"/>
        </w:rPr>
        <w:t>3</w:t>
      </w:r>
      <w:r w:rsidR="00F34789">
        <w:rPr>
          <w:rFonts w:hint="eastAsia"/>
        </w:rPr>
        <w:t>つの機構によって発生した光電子がそれぞれ波として</w:t>
      </w:r>
      <w:r w:rsidR="00654B96">
        <w:rPr>
          <w:rFonts w:hint="eastAsia"/>
        </w:rPr>
        <w:t>干渉</w:t>
      </w:r>
      <w:r w:rsidR="001519C5">
        <w:rPr>
          <w:rFonts w:hint="eastAsia"/>
        </w:rPr>
        <w:t>し合い</w:t>
      </w:r>
      <w:r w:rsidR="00654B96">
        <w:rPr>
          <w:rFonts w:hint="eastAsia"/>
        </w:rPr>
        <w:t>，</w:t>
      </w:r>
      <w:r w:rsidR="00F34789">
        <w:rPr>
          <w:rFonts w:hint="eastAsia"/>
        </w:rPr>
        <w:t>弱め合ったり強め合ったりした結果が</w:t>
      </w:r>
      <w:r w:rsidR="00C36598">
        <w:rPr>
          <w:rFonts w:hint="eastAsia"/>
        </w:rPr>
        <w:t>「</w:t>
      </w:r>
      <w:r w:rsidR="00C36598">
        <w:rPr>
          <w:rFonts w:hint="eastAsia"/>
        </w:rPr>
        <w:t>n</w:t>
      </w:r>
      <w:r w:rsidR="00C36598">
        <w:rPr>
          <w:rFonts w:hint="eastAsia"/>
        </w:rPr>
        <w:t>次の高次高調波と等しいエネルギーによって生成された光電子」の信号強度として測定されている</w:t>
      </w:r>
      <w:r w:rsidR="00587AAD">
        <w:rPr>
          <w:rFonts w:hint="eastAsia"/>
        </w:rPr>
        <w:t>[2]</w:t>
      </w:r>
      <w:r w:rsidR="00C36598">
        <w:rPr>
          <w:rFonts w:hint="eastAsia"/>
        </w:rPr>
        <w:t xml:space="preserve">. </w:t>
      </w:r>
      <w:r w:rsidR="00D84CF4">
        <w:rPr>
          <w:rFonts w:hint="eastAsia"/>
        </w:rPr>
        <w:t>X</w:t>
      </w:r>
      <w:r w:rsidR="00D84CF4">
        <w:t>UV-IR</w:t>
      </w:r>
      <w:r w:rsidR="00D84CF4">
        <w:t>ディレイ</w:t>
      </w:r>
      <w:r w:rsidR="00C36598">
        <w:rPr>
          <w:rFonts w:hint="eastAsia"/>
        </w:rPr>
        <w:t>を変更すると，</w:t>
      </w:r>
      <w:r w:rsidR="001F3A0B">
        <w:rPr>
          <w:rFonts w:hint="eastAsia"/>
        </w:rPr>
        <w:t>この干渉</w:t>
      </w:r>
      <w:r w:rsidR="008D74DD">
        <w:rPr>
          <w:rFonts w:hint="eastAsia"/>
        </w:rPr>
        <w:t>の仕方が変化</w:t>
      </w:r>
      <w:r w:rsidR="00D84CF4">
        <w:rPr>
          <w:rFonts w:hint="eastAsia"/>
        </w:rPr>
        <w:t>し，いままで強めあっていたものが弱め合うようになったりするので，光電子の信号強度も変化する</w:t>
      </w:r>
      <w:r w:rsidR="00D84CF4">
        <w:rPr>
          <w:rFonts w:hint="eastAsia"/>
        </w:rPr>
        <w:t xml:space="preserve">. </w:t>
      </w:r>
      <w:r w:rsidR="00D84CF4">
        <w:rPr>
          <w:rFonts w:hint="eastAsia"/>
        </w:rPr>
        <w:t>信号強度の振動が小さいということはつまり，</w:t>
      </w:r>
      <w:r w:rsidR="00D84CF4">
        <w:rPr>
          <w:rFonts w:hint="eastAsia"/>
        </w:rPr>
        <w:t>XUV-IR</w:t>
      </w:r>
      <w:r w:rsidR="00D84CF4">
        <w:rPr>
          <w:rFonts w:hint="eastAsia"/>
        </w:rPr>
        <w:t>ディレイの変化による干渉の変化の度合いが小さい</w:t>
      </w:r>
      <w:r w:rsidR="00145D52">
        <w:rPr>
          <w:rFonts w:hint="eastAsia"/>
        </w:rPr>
        <w:t>ことを意味する</w:t>
      </w:r>
      <w:r w:rsidR="00145D52">
        <w:rPr>
          <w:rFonts w:hint="eastAsia"/>
        </w:rPr>
        <w:t xml:space="preserve">. </w:t>
      </w:r>
      <w:r w:rsidR="00F401EA">
        <w:rPr>
          <w:rFonts w:hint="eastAsia"/>
        </w:rPr>
        <w:t>ここで，赤外光の強度</w:t>
      </w:r>
      <w:r w:rsidR="004966BB">
        <w:rPr>
          <w:rFonts w:hint="eastAsia"/>
        </w:rPr>
        <w:t>は単位面積当たりのエネルギーであり，これはつまり単位面積当たりの光子の数に相当す</w:t>
      </w:r>
      <w:r w:rsidR="0056075D">
        <w:rPr>
          <w:rFonts w:hint="eastAsia"/>
        </w:rPr>
        <w:t>る</w:t>
      </w:r>
      <w:r w:rsidR="0056075D">
        <w:rPr>
          <w:rFonts w:hint="eastAsia"/>
        </w:rPr>
        <w:t xml:space="preserve">. </w:t>
      </w:r>
      <w:r w:rsidR="00EF5125">
        <w:rPr>
          <w:rFonts w:hint="eastAsia"/>
        </w:rPr>
        <w:t>つまり，</w:t>
      </w:r>
      <w:r w:rsidR="0056075D">
        <w:rPr>
          <w:rFonts w:hint="eastAsia"/>
        </w:rPr>
        <w:t>測定</w:t>
      </w:r>
      <w:r w:rsidR="0056075D">
        <w:rPr>
          <w:rFonts w:hint="eastAsia"/>
        </w:rPr>
        <w:t>1</w:t>
      </w:r>
      <w:r w:rsidR="0056075D">
        <w:rPr>
          <w:rFonts w:hint="eastAsia"/>
        </w:rPr>
        <w:t>と測定</w:t>
      </w:r>
      <w:r w:rsidR="0056075D">
        <w:rPr>
          <w:rFonts w:hint="eastAsia"/>
        </w:rPr>
        <w:t>2</w:t>
      </w:r>
      <w:r w:rsidR="0056075D">
        <w:rPr>
          <w:rFonts w:hint="eastAsia"/>
        </w:rPr>
        <w:t>では，アルゴンガスに照射される光子の</w:t>
      </w:r>
      <w:r w:rsidR="0017351D">
        <w:rPr>
          <w:rFonts w:hint="eastAsia"/>
        </w:rPr>
        <w:t>単位面積当たりの数が異なる</w:t>
      </w:r>
      <w:r w:rsidR="0017351D">
        <w:rPr>
          <w:rFonts w:hint="eastAsia"/>
        </w:rPr>
        <w:t xml:space="preserve">. </w:t>
      </w:r>
      <w:r w:rsidR="004C5D3F">
        <w:rPr>
          <w:rFonts w:hint="eastAsia"/>
        </w:rPr>
        <w:t>今回の結果は，赤外光の単位面積当たりの光子の数が</w:t>
      </w:r>
      <w:r w:rsidR="00E00542">
        <w:rPr>
          <w:rFonts w:hint="eastAsia"/>
        </w:rPr>
        <w:t>少ない</w:t>
      </w:r>
      <w:r w:rsidR="004C5D3F">
        <w:rPr>
          <w:rFonts w:hint="eastAsia"/>
        </w:rPr>
        <w:t>場合（測定</w:t>
      </w:r>
      <w:r w:rsidR="004C5D3F">
        <w:rPr>
          <w:rFonts w:hint="eastAsia"/>
        </w:rPr>
        <w:t>1</w:t>
      </w:r>
      <w:r w:rsidR="004C5D3F">
        <w:rPr>
          <w:rFonts w:hint="eastAsia"/>
        </w:rPr>
        <w:t>）では，</w:t>
      </w:r>
      <w:r w:rsidR="004C5D3F">
        <w:rPr>
          <w:rFonts w:hint="eastAsia"/>
        </w:rPr>
        <w:t>3</w:t>
      </w:r>
      <w:r w:rsidR="004C5D3F">
        <w:rPr>
          <w:rFonts w:hint="eastAsia"/>
        </w:rPr>
        <w:t>つの機構から発生した光電子</w:t>
      </w:r>
      <w:r w:rsidR="00311308">
        <w:rPr>
          <w:rFonts w:hint="eastAsia"/>
        </w:rPr>
        <w:t>同士</w:t>
      </w:r>
      <w:r w:rsidR="004C5D3F">
        <w:rPr>
          <w:rFonts w:hint="eastAsia"/>
        </w:rPr>
        <w:t>の干渉の変化の度合いが大きく，</w:t>
      </w:r>
      <w:r w:rsidR="00E00542">
        <w:rPr>
          <w:rFonts w:hint="eastAsia"/>
        </w:rPr>
        <w:t>赤外光の単位面積当たりの光子の数が多い場合（測定</w:t>
      </w:r>
      <w:r w:rsidR="00E00542">
        <w:rPr>
          <w:rFonts w:hint="eastAsia"/>
        </w:rPr>
        <w:t>2</w:t>
      </w:r>
      <w:r w:rsidR="00E00542">
        <w:rPr>
          <w:rFonts w:hint="eastAsia"/>
        </w:rPr>
        <w:t>）には，光電子</w:t>
      </w:r>
      <w:r w:rsidR="00311308">
        <w:rPr>
          <w:rFonts w:hint="eastAsia"/>
        </w:rPr>
        <w:t>同士</w:t>
      </w:r>
      <w:r w:rsidR="00E00542">
        <w:rPr>
          <w:rFonts w:hint="eastAsia"/>
        </w:rPr>
        <w:t>の干渉の変化の度合いが小さい，ということを示している</w:t>
      </w:r>
      <w:r w:rsidR="00E00542">
        <w:rPr>
          <w:rFonts w:hint="eastAsia"/>
        </w:rPr>
        <w:t>.</w:t>
      </w:r>
      <w:r w:rsidR="00700167">
        <w:t xml:space="preserve"> </w:t>
      </w:r>
      <w:r w:rsidR="00E0156B">
        <w:t>この結果からさらに</w:t>
      </w:r>
      <w:r w:rsidR="00E0156B">
        <w:rPr>
          <w:rFonts w:hint="eastAsia"/>
        </w:rPr>
        <w:t>，</w:t>
      </w:r>
      <w:r w:rsidR="00E0156B">
        <w:t>以下の</w:t>
      </w:r>
      <w:r w:rsidR="00E0156B">
        <w:t>3</w:t>
      </w:r>
      <w:r w:rsidR="00E0156B">
        <w:t>つの可能性が考えられる</w:t>
      </w:r>
      <w:r w:rsidR="00E0156B">
        <w:rPr>
          <w:rFonts w:hint="eastAsia"/>
        </w:rPr>
        <w:t>. (1)</w:t>
      </w:r>
      <w:r w:rsidR="008031A9">
        <w:rPr>
          <w:rFonts w:hint="eastAsia"/>
        </w:rPr>
        <w:t>測定</w:t>
      </w:r>
      <w:r w:rsidR="008031A9">
        <w:rPr>
          <w:rFonts w:hint="eastAsia"/>
        </w:rPr>
        <w:t>1</w:t>
      </w:r>
      <w:r w:rsidR="008031A9">
        <w:rPr>
          <w:rFonts w:hint="eastAsia"/>
        </w:rPr>
        <w:t>の赤外光の強度が，たまたま信号強度の振動の振幅に対する「極大値</w:t>
      </w:r>
      <w:r w:rsidR="008031A9">
        <w:t>」となっており</w:t>
      </w:r>
      <w:r w:rsidR="008031A9">
        <w:rPr>
          <w:rFonts w:hint="eastAsia"/>
        </w:rPr>
        <w:t>，</w:t>
      </w:r>
      <w:r w:rsidR="00311308">
        <w:rPr>
          <w:rFonts w:hint="eastAsia"/>
        </w:rPr>
        <w:t>測定</w:t>
      </w:r>
      <w:r w:rsidR="00311308">
        <w:rPr>
          <w:rFonts w:hint="eastAsia"/>
        </w:rPr>
        <w:t>1</w:t>
      </w:r>
      <w:r w:rsidR="00311308">
        <w:rPr>
          <w:rFonts w:hint="eastAsia"/>
        </w:rPr>
        <w:t>の強度から</w:t>
      </w:r>
      <w:r w:rsidR="008031A9">
        <w:t>大きくしても小さくしても</w:t>
      </w:r>
      <w:r w:rsidR="00311308">
        <w:t>光電子同士の干渉</w:t>
      </w:r>
      <w:r w:rsidR="00553ACB">
        <w:t>の変化の度合いが小さくなる</w:t>
      </w:r>
      <w:r w:rsidR="00553ACB">
        <w:rPr>
          <w:rFonts w:hint="eastAsia"/>
        </w:rPr>
        <w:t xml:space="preserve">. </w:t>
      </w:r>
      <w:r w:rsidR="008031A9">
        <w:rPr>
          <w:rFonts w:hint="eastAsia"/>
        </w:rPr>
        <w:t xml:space="preserve"> </w:t>
      </w:r>
      <w:r w:rsidR="008031A9">
        <w:t>(2)</w:t>
      </w:r>
      <w:r w:rsidR="008031A9">
        <w:t>赤外光の強度</w:t>
      </w:r>
      <w:r w:rsidR="00553ACB">
        <w:t>を大きくすればするほど</w:t>
      </w:r>
      <w:r w:rsidR="00553ACB">
        <w:rPr>
          <w:rFonts w:hint="eastAsia"/>
        </w:rPr>
        <w:t>，</w:t>
      </w:r>
      <w:r w:rsidR="00553ACB">
        <w:t>信号強度の</w:t>
      </w:r>
      <w:r w:rsidR="00E46887">
        <w:t>振動の</w:t>
      </w:r>
      <w:r w:rsidR="00553ACB">
        <w:t>振幅は小さくなり</w:t>
      </w:r>
      <w:r w:rsidR="00553ACB">
        <w:rPr>
          <w:rFonts w:hint="eastAsia"/>
        </w:rPr>
        <w:t>，</w:t>
      </w:r>
      <w:r w:rsidR="00553ACB">
        <w:t>光電子同士の干渉の変化の度合いが小さくなる</w:t>
      </w:r>
      <w:r w:rsidR="00553ACB">
        <w:rPr>
          <w:rFonts w:hint="eastAsia"/>
        </w:rPr>
        <w:t xml:space="preserve">. </w:t>
      </w:r>
      <w:r w:rsidR="00553ACB">
        <w:t>(3)</w:t>
      </w:r>
      <w:r w:rsidR="00553ACB">
        <w:t>赤外光の強度と信号強度の</w:t>
      </w:r>
      <w:r w:rsidR="00E46887">
        <w:t>振動の</w:t>
      </w:r>
      <w:r w:rsidR="00553ACB">
        <w:t>振幅の間には何ら相関関係がなく</w:t>
      </w:r>
      <w:r w:rsidR="00553ACB">
        <w:rPr>
          <w:rFonts w:hint="eastAsia"/>
        </w:rPr>
        <w:t>，</w:t>
      </w:r>
      <w:r w:rsidR="00E46887">
        <w:t>光電子同士の干渉の変化の度合いは別の要因で決まる</w:t>
      </w:r>
      <w:r w:rsidR="00E46887">
        <w:rPr>
          <w:rFonts w:hint="eastAsia"/>
        </w:rPr>
        <w:t>.</w:t>
      </w:r>
      <w:r w:rsidR="00163764">
        <w:rPr>
          <w:rFonts w:hint="eastAsia"/>
        </w:rPr>
        <w:t>これらのうち，</w:t>
      </w:r>
      <w:r w:rsidR="00163764">
        <w:rPr>
          <w:rFonts w:hint="eastAsia"/>
        </w:rPr>
        <w:t>(</w:t>
      </w:r>
      <w:r w:rsidR="00163764">
        <w:t>3</w:t>
      </w:r>
      <w:r w:rsidR="00163764">
        <w:rPr>
          <w:rFonts w:hint="eastAsia"/>
        </w:rPr>
        <w:t>)</w:t>
      </w:r>
      <w:r w:rsidR="00163764">
        <w:rPr>
          <w:rFonts w:hint="eastAsia"/>
        </w:rPr>
        <w:t>については，今回測定</w:t>
      </w:r>
      <w:r w:rsidR="00163764">
        <w:rPr>
          <w:rFonts w:hint="eastAsia"/>
        </w:rPr>
        <w:t>1</w:t>
      </w:r>
      <w:r w:rsidR="00163764">
        <w:rPr>
          <w:rFonts w:hint="eastAsia"/>
        </w:rPr>
        <w:t>と測定</w:t>
      </w:r>
      <w:r w:rsidR="00163764">
        <w:rPr>
          <w:rFonts w:hint="eastAsia"/>
        </w:rPr>
        <w:t>2</w:t>
      </w:r>
      <w:r w:rsidR="00163764">
        <w:rPr>
          <w:rFonts w:hint="eastAsia"/>
        </w:rPr>
        <w:t>で変化させた条件が赤外光の強度のみであり，その他の条件は同じであったの</w:t>
      </w:r>
      <w:r w:rsidR="00163764">
        <w:rPr>
          <w:rFonts w:hint="eastAsia"/>
        </w:rPr>
        <w:lastRenderedPageBreak/>
        <w:t>で，妥当ではない</w:t>
      </w:r>
      <w:r w:rsidR="00163764">
        <w:rPr>
          <w:rFonts w:hint="eastAsia"/>
        </w:rPr>
        <w:t>.</w:t>
      </w:r>
      <w:r w:rsidR="009C080A" w:rsidRPr="009C080A">
        <w:t xml:space="preserve"> </w:t>
      </w:r>
      <w:r w:rsidR="00B91E93">
        <w:t>また</w:t>
      </w:r>
      <w:r w:rsidR="00B91E93">
        <w:rPr>
          <w:rFonts w:hint="eastAsia"/>
        </w:rPr>
        <w:t>，</w:t>
      </w:r>
      <w:r w:rsidR="009C080A">
        <w:t>(2)</w:t>
      </w:r>
      <w:r w:rsidR="009C080A">
        <w:t>の場合は</w:t>
      </w:r>
      <w:r w:rsidR="009C080A">
        <w:rPr>
          <w:rFonts w:hint="eastAsia"/>
        </w:rPr>
        <w:t>，</w:t>
      </w:r>
      <w:r w:rsidR="009C080A">
        <w:t>赤外光の強度を小さくすればするほど光電子の干渉の変化の度合いが大きくなることになるが</w:t>
      </w:r>
      <w:r w:rsidR="009C080A">
        <w:rPr>
          <w:rFonts w:hint="eastAsia"/>
        </w:rPr>
        <w:t>，赤外光の強度が</w:t>
      </w:r>
      <w:r w:rsidR="009C080A">
        <w:rPr>
          <w:rFonts w:hint="eastAsia"/>
        </w:rPr>
        <w:t>0</w:t>
      </w:r>
      <w:r w:rsidR="009C080A">
        <w:rPr>
          <w:rFonts w:hint="eastAsia"/>
        </w:rPr>
        <w:t>，つまり高次高調波のみを用いてイオン化を行った際にはそもそも「</w:t>
      </w:r>
      <w:r w:rsidR="009C080A">
        <w:rPr>
          <w:rFonts w:hint="eastAsia"/>
        </w:rPr>
        <w:t>n-1</w:t>
      </w:r>
      <w:r w:rsidR="009C080A">
        <w:rPr>
          <w:rFonts w:hint="eastAsia"/>
        </w:rPr>
        <w:t>次高調波と基本波の吸収」</w:t>
      </w:r>
      <w:r w:rsidR="009C080A">
        <w:t>「</w:t>
      </w:r>
      <w:r w:rsidR="009C080A">
        <w:rPr>
          <w:rFonts w:hint="eastAsia"/>
        </w:rPr>
        <w:t>n+1</w:t>
      </w:r>
      <w:r w:rsidR="009C080A">
        <w:rPr>
          <w:rFonts w:hint="eastAsia"/>
        </w:rPr>
        <w:t>次高調波と基本波の放出」による光電子が発生しないので，信号強度の振幅は限りなく小さくなるはずである</w:t>
      </w:r>
      <w:r w:rsidR="009C080A">
        <w:rPr>
          <w:rFonts w:hint="eastAsia"/>
        </w:rPr>
        <w:t xml:space="preserve">. </w:t>
      </w:r>
      <w:r w:rsidR="009C080A">
        <w:rPr>
          <w:rFonts w:hint="eastAsia"/>
        </w:rPr>
        <w:t>よって，</w:t>
      </w:r>
      <w:r w:rsidR="009C080A">
        <w:rPr>
          <w:rFonts w:hint="eastAsia"/>
        </w:rPr>
        <w:t>(2</w:t>
      </w:r>
      <w:r w:rsidR="009C080A">
        <w:t>)</w:t>
      </w:r>
      <w:r w:rsidR="009C080A">
        <w:rPr>
          <w:rFonts w:hint="eastAsia"/>
        </w:rPr>
        <w:t>が妥当だとは考えにくい</w:t>
      </w:r>
      <w:r w:rsidR="009C080A">
        <w:rPr>
          <w:rFonts w:hint="eastAsia"/>
        </w:rPr>
        <w:t xml:space="preserve">. </w:t>
      </w:r>
      <w:r w:rsidR="008F3A01">
        <w:t>(1)</w:t>
      </w:r>
      <w:r w:rsidR="008F3A01">
        <w:t>の場合は</w:t>
      </w:r>
      <w:r w:rsidR="008F3A01">
        <w:rPr>
          <w:rFonts w:hint="eastAsia"/>
        </w:rPr>
        <w:t>，</w:t>
      </w:r>
      <w:r w:rsidR="008F3A01">
        <w:t>信号強度の振動の振幅を最大化するために「ちょうどよい」赤外光の強度が存在</w:t>
      </w:r>
      <w:r w:rsidR="00E46887">
        <w:rPr>
          <w:rFonts w:hint="eastAsia"/>
        </w:rPr>
        <w:t xml:space="preserve"> </w:t>
      </w:r>
      <w:r w:rsidR="008F3A01">
        <w:rPr>
          <w:rFonts w:hint="eastAsia"/>
        </w:rPr>
        <w:t>することになる</w:t>
      </w:r>
      <w:r w:rsidR="008F3A01">
        <w:rPr>
          <w:rFonts w:hint="eastAsia"/>
        </w:rPr>
        <w:t xml:space="preserve">. </w:t>
      </w:r>
      <w:r w:rsidR="00ED6212">
        <w:rPr>
          <w:rFonts w:hint="eastAsia"/>
        </w:rPr>
        <w:t>今回の実験では，赤外光</w:t>
      </w:r>
      <w:r w:rsidR="006B0BF9">
        <w:rPr>
          <w:rFonts w:hint="eastAsia"/>
        </w:rPr>
        <w:t>が弱い</w:t>
      </w:r>
      <w:r w:rsidR="00ED6212">
        <w:rPr>
          <w:rFonts w:hint="eastAsia"/>
        </w:rPr>
        <w:t>場合</w:t>
      </w:r>
      <w:r w:rsidR="006B0BF9">
        <w:rPr>
          <w:rFonts w:hint="eastAsia"/>
        </w:rPr>
        <w:t>（測定</w:t>
      </w:r>
      <w:r w:rsidR="006B0BF9">
        <w:rPr>
          <w:rFonts w:hint="eastAsia"/>
        </w:rPr>
        <w:t>1</w:t>
      </w:r>
      <w:r w:rsidR="006B0BF9">
        <w:rPr>
          <w:rFonts w:hint="eastAsia"/>
        </w:rPr>
        <w:t>）</w:t>
      </w:r>
      <w:r w:rsidR="00ED6212">
        <w:rPr>
          <w:rFonts w:hint="eastAsia"/>
        </w:rPr>
        <w:t>と</w:t>
      </w:r>
      <w:r w:rsidR="006B0BF9">
        <w:rPr>
          <w:rFonts w:hint="eastAsia"/>
        </w:rPr>
        <w:t>強い</w:t>
      </w:r>
      <w:r w:rsidR="00ED6212">
        <w:rPr>
          <w:rFonts w:hint="eastAsia"/>
        </w:rPr>
        <w:t>場合</w:t>
      </w:r>
      <w:r w:rsidR="006B0BF9">
        <w:rPr>
          <w:rFonts w:hint="eastAsia"/>
        </w:rPr>
        <w:t>（測定</w:t>
      </w:r>
      <w:r w:rsidR="006B0BF9">
        <w:rPr>
          <w:rFonts w:hint="eastAsia"/>
        </w:rPr>
        <w:t>2</w:t>
      </w:r>
      <w:r w:rsidR="006B0BF9">
        <w:rPr>
          <w:rFonts w:hint="eastAsia"/>
        </w:rPr>
        <w:t>）</w:t>
      </w:r>
      <w:r w:rsidR="00ED6212">
        <w:rPr>
          <w:rFonts w:hint="eastAsia"/>
        </w:rPr>
        <w:t>の</w:t>
      </w:r>
      <w:r w:rsidR="00C05C15">
        <w:rPr>
          <w:rFonts w:hint="eastAsia"/>
        </w:rPr>
        <w:t>2</w:t>
      </w:r>
      <w:r w:rsidR="00C05C15">
        <w:rPr>
          <w:rFonts w:hint="eastAsia"/>
        </w:rPr>
        <w:t>回の計測</w:t>
      </w:r>
      <w:r w:rsidR="006B0BF9">
        <w:rPr>
          <w:rFonts w:hint="eastAsia"/>
        </w:rPr>
        <w:t>のみであったので，測定</w:t>
      </w:r>
      <w:r w:rsidR="006B0BF9">
        <w:rPr>
          <w:rFonts w:hint="eastAsia"/>
        </w:rPr>
        <w:t>1</w:t>
      </w:r>
      <w:r w:rsidR="006B0BF9">
        <w:rPr>
          <w:rFonts w:hint="eastAsia"/>
        </w:rPr>
        <w:t>の赤外光の強度が「ちょうどよい」強度</w:t>
      </w:r>
      <w:r w:rsidR="00511377">
        <w:rPr>
          <w:rFonts w:hint="eastAsia"/>
        </w:rPr>
        <w:t>であるかは不明である</w:t>
      </w:r>
      <w:r w:rsidR="0029270B">
        <w:rPr>
          <w:rFonts w:hint="eastAsia"/>
        </w:rPr>
        <w:t xml:space="preserve">. </w:t>
      </w:r>
      <w:r w:rsidR="00C05C15">
        <w:rPr>
          <w:rFonts w:hint="eastAsia"/>
        </w:rPr>
        <w:t>「ちょうどよい」赤外光の強度を探すためには，</w:t>
      </w:r>
      <w:r w:rsidR="00D83384">
        <w:rPr>
          <w:rFonts w:hint="eastAsia"/>
        </w:rPr>
        <w:t>計測回数を増やして</w:t>
      </w:r>
      <w:r w:rsidR="00C05C15">
        <w:rPr>
          <w:rFonts w:hint="eastAsia"/>
        </w:rPr>
        <w:t>赤外光の強度を</w:t>
      </w:r>
      <w:r w:rsidR="00C05C15">
        <w:rPr>
          <w:rFonts w:hint="eastAsia"/>
        </w:rPr>
        <w:t>0</w:t>
      </w:r>
      <m:oMath>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sidR="0012425B">
        <w:t>から段階的に大きくしていき</w:t>
      </w:r>
      <w:r w:rsidR="0012425B">
        <w:rPr>
          <w:rFonts w:hint="eastAsia"/>
        </w:rPr>
        <w:t>，</w:t>
      </w:r>
      <w:r w:rsidR="00C80612">
        <w:rPr>
          <w:rFonts w:hint="eastAsia"/>
        </w:rPr>
        <w:t>信号強度の振動を計測する必要がある</w:t>
      </w:r>
      <w:r w:rsidR="00C80612">
        <w:rPr>
          <w:rFonts w:hint="eastAsia"/>
        </w:rPr>
        <w:t xml:space="preserve">. </w:t>
      </w:r>
    </w:p>
    <w:p w14:paraId="207D4AB8" w14:textId="77777777" w:rsidR="000C6CAB" w:rsidRDefault="000C6CAB" w:rsidP="000C6CAB"/>
    <w:p w14:paraId="7A8CEF89" w14:textId="60EA1ECA" w:rsidR="00DF59F6" w:rsidRDefault="00DF59F6" w:rsidP="000C6CAB">
      <w:r>
        <w:rPr>
          <w:rFonts w:hint="eastAsia"/>
        </w:rPr>
        <w:t>5.2</w:t>
      </w:r>
      <w:r>
        <w:t xml:space="preserve"> </w:t>
      </w:r>
      <w:r>
        <w:t>赤外光の強度の変化量</w:t>
      </w:r>
    </w:p>
    <w:p w14:paraId="7A762A0E" w14:textId="77777777" w:rsidR="009053E3" w:rsidRDefault="00A6210D" w:rsidP="000C6CAB">
      <w:r>
        <w:rPr>
          <w:rFonts w:hint="eastAsia"/>
        </w:rPr>
        <w:t>「測定</w:t>
      </w:r>
      <w:r>
        <w:rPr>
          <w:rFonts w:hint="eastAsia"/>
        </w:rPr>
        <w:t>1</w:t>
      </w:r>
      <w:r>
        <w:rPr>
          <w:rFonts w:hint="eastAsia"/>
        </w:rPr>
        <w:t>と測定</w:t>
      </w:r>
      <w:r>
        <w:rPr>
          <w:rFonts w:hint="eastAsia"/>
        </w:rPr>
        <w:t>2</w:t>
      </w:r>
      <w:r>
        <w:rPr>
          <w:rFonts w:hint="eastAsia"/>
        </w:rPr>
        <w:t>で，赤外光の強度はどれくらい変化したのか」について考える</w:t>
      </w:r>
      <w:r>
        <w:rPr>
          <w:rFonts w:hint="eastAsia"/>
        </w:rPr>
        <w:t xml:space="preserve">. </w:t>
      </w:r>
      <w:r w:rsidR="000A22C7">
        <w:rPr>
          <w:rFonts w:hint="eastAsia"/>
        </w:rPr>
        <w:t>赤外光の強度の変化量を求めるためには，</w:t>
      </w:r>
      <w:r w:rsidR="00D724CD">
        <w:rPr>
          <w:rFonts w:hint="eastAsia"/>
        </w:rPr>
        <w:t>赤外光によるシュタルク効果によってアルゴンのスペクトルがどれくらい変化しているかを求める必要がある</w:t>
      </w:r>
      <w:r w:rsidR="00D724CD">
        <w:rPr>
          <w:rFonts w:hint="eastAsia"/>
        </w:rPr>
        <w:t>[4].</w:t>
      </w:r>
      <w:r w:rsidR="00701FE2">
        <w:t xml:space="preserve"> </w:t>
      </w:r>
      <w:r w:rsidR="003E362E">
        <w:t>スペクトルの変化量は</w:t>
      </w:r>
      <w:r w:rsidR="003E362E">
        <w:rPr>
          <w:rFonts w:hint="eastAsia"/>
        </w:rPr>
        <w:t>，</w:t>
      </w:r>
      <w:r w:rsidR="00F34B45">
        <w:t>アルゴンから飛び出た光電子の運動量に反映されている</w:t>
      </w:r>
      <w:r w:rsidR="00F34B45">
        <w:rPr>
          <w:rFonts w:hint="eastAsia"/>
        </w:rPr>
        <w:t xml:space="preserve">. </w:t>
      </w:r>
      <w:r w:rsidR="00F34B45">
        <w:t>ここで</w:t>
      </w:r>
      <w:r w:rsidR="00F34B45">
        <w:rPr>
          <w:rFonts w:hint="eastAsia"/>
        </w:rPr>
        <w:t>，</w:t>
      </w:r>
      <w:r w:rsidR="00F34B45">
        <w:t>図</w:t>
      </w:r>
      <w:r w:rsidR="00F34B45">
        <w:rPr>
          <w:rFonts w:hint="eastAsia"/>
        </w:rPr>
        <w:t>4.1</w:t>
      </w:r>
      <w:r w:rsidR="00F34B45">
        <w:rPr>
          <w:rFonts w:hint="eastAsia"/>
        </w:rPr>
        <w:t>の，赤外光の強度が弱い場合の</w:t>
      </w:r>
    </w:p>
    <w:p w14:paraId="10AC25E5" w14:textId="4F384C22" w:rsidR="00DF59F6" w:rsidRDefault="009053E3" w:rsidP="000C6CAB">
      <w:r>
        <w:t>レーザーの電場と強度の関係は</w:t>
      </w:r>
      <w:r>
        <w:rPr>
          <w:rFonts w:hint="eastAsia"/>
        </w:rPr>
        <w:t>，</w:t>
      </w:r>
      <w:r>
        <w:t>以下の式</w:t>
      </w:r>
      <w:r>
        <w:rPr>
          <w:rFonts w:hint="eastAsia"/>
        </w:rPr>
        <w:t>()</w:t>
      </w:r>
      <w:r>
        <w:rPr>
          <w:rFonts w:hint="eastAsia"/>
        </w:rPr>
        <w:t>で表される</w:t>
      </w:r>
      <w:r>
        <w:rPr>
          <w:rFonts w:hint="eastAsia"/>
        </w:rPr>
        <w:t xml:space="preserve">[5]. </w:t>
      </w:r>
      <w:r w:rsidR="00D724CD">
        <w:rPr>
          <w:rFonts w:hint="eastAsia"/>
        </w:rPr>
        <w:t xml:space="preserve"> </w:t>
      </w:r>
    </w:p>
    <w:p w14:paraId="271CA244" w14:textId="7FEA0114" w:rsidR="009053E3" w:rsidRPr="00D724CD" w:rsidRDefault="009053E3" w:rsidP="009053E3">
      <w:pPr>
        <w:jc w:val="center"/>
      </w:pPr>
      <m:oMathPara>
        <m:oMath>
          <m:r>
            <m:rPr>
              <m:sty m:val="p"/>
            </m:rPr>
            <w:rPr>
              <w:rFonts w:ascii="Cambria Math" w:hAnsi="Cambria Math"/>
            </w:rPr>
            <m:t>E=27.64×</m:t>
          </m:r>
          <m:rad>
            <m:radPr>
              <m:degHide m:val="1"/>
              <m:ctrlPr>
                <w:rPr>
                  <w:rFonts w:ascii="Cambria Math" w:hAnsi="Cambria Math"/>
                </w:rPr>
              </m:ctrlPr>
            </m:radPr>
            <m:deg/>
            <m:e>
              <m:r>
                <m:rPr>
                  <m:sty m:val="p"/>
                </m:rPr>
                <w:rPr>
                  <w:rFonts w:ascii="Cambria Math" w:hAnsi="Cambria Math"/>
                </w:rPr>
                <m:t>I</m:t>
              </m:r>
            </m:e>
          </m:rad>
          <m:r>
            <w:rPr>
              <w:rFonts w:ascii="Cambria Math" w:hAnsi="Cambria Math"/>
            </w:rPr>
            <m:t xml:space="preserve">　　　</m:t>
          </m:r>
          <m:r>
            <w:rPr>
              <w:rFonts w:ascii="Cambria Math" w:hAnsi="Cambria Math"/>
            </w:rPr>
            <m:t>()</m:t>
          </m:r>
        </m:oMath>
      </m:oMathPara>
    </w:p>
    <w:p w14:paraId="01A83284" w14:textId="1AE57518" w:rsidR="000C6CAB" w:rsidRDefault="009B6A16" w:rsidP="000C6CAB">
      <w:r>
        <w:rPr>
          <w:rFonts w:hint="eastAsia"/>
        </w:rPr>
        <w:t>5.3</w:t>
      </w:r>
      <w:r w:rsidR="000C6CAB">
        <w:rPr>
          <w:rFonts w:hint="eastAsia"/>
        </w:rPr>
        <w:t xml:space="preserve"> </w:t>
      </w:r>
      <w:r w:rsidR="000C6CAB">
        <w:rPr>
          <w:rFonts w:hint="eastAsia"/>
        </w:rPr>
        <w:t>結論</w:t>
      </w:r>
    </w:p>
    <w:p w14:paraId="1EBCDA4C" w14:textId="7581674A" w:rsidR="00E93995" w:rsidRDefault="00065213" w:rsidP="00AF3021">
      <w:r>
        <w:t>今回の実験では</w:t>
      </w:r>
      <w:r>
        <w:rPr>
          <w:rFonts w:hint="eastAsia"/>
        </w:rPr>
        <w:t>，</w:t>
      </w:r>
      <w:r w:rsidR="00F34789">
        <w:t>高次高調波と赤外光を用いてアルゴンガスをイオン化し</w:t>
      </w:r>
      <w:r w:rsidR="00F34789">
        <w:rPr>
          <w:rFonts w:hint="eastAsia"/>
        </w:rPr>
        <w:t>，</w:t>
      </w:r>
      <w:r w:rsidR="00F47A77">
        <w:rPr>
          <w:rFonts w:hint="eastAsia"/>
        </w:rPr>
        <w:t>高次高調波と赤外光の時間差</w:t>
      </w:r>
      <w:r w:rsidR="00F47A77">
        <w:rPr>
          <w:rFonts w:hint="eastAsia"/>
        </w:rPr>
        <w:t>(XUV-IR</w:t>
      </w:r>
      <w:r w:rsidR="00F47A77">
        <w:rPr>
          <w:rFonts w:hint="eastAsia"/>
        </w:rPr>
        <w:t>ディレイ</w:t>
      </w:r>
      <w:r w:rsidR="00F47A77">
        <w:rPr>
          <w:rFonts w:hint="eastAsia"/>
        </w:rPr>
        <w:t>)</w:t>
      </w:r>
      <w:r w:rsidR="00F47A77">
        <w:rPr>
          <w:rFonts w:hint="eastAsia"/>
        </w:rPr>
        <w:t>を変化させながら，</w:t>
      </w:r>
      <w:r w:rsidR="00530CB1">
        <w:t>光電子の運動量分布を測定した</w:t>
      </w:r>
      <w:r w:rsidR="00530CB1">
        <w:rPr>
          <w:rFonts w:hint="eastAsia"/>
        </w:rPr>
        <w:t xml:space="preserve">. </w:t>
      </w:r>
      <w:r w:rsidR="009554B4">
        <w:rPr>
          <w:rFonts w:hint="eastAsia"/>
        </w:rPr>
        <w:t>測定した</w:t>
      </w:r>
      <w:r w:rsidR="00530CB1">
        <w:t>運動量分布から</w:t>
      </w:r>
      <w:r w:rsidR="00530CB1">
        <w:rPr>
          <w:rFonts w:hint="eastAsia"/>
        </w:rPr>
        <w:t>，</w:t>
      </w:r>
      <w:r w:rsidR="00530CB1">
        <w:t>各次数の高次高調波に相当するエネルギーによって生じた光電子の信号強度を</w:t>
      </w:r>
      <w:r w:rsidR="00F47A77">
        <w:t>求め</w:t>
      </w:r>
      <w:r w:rsidR="00F47A77">
        <w:rPr>
          <w:rFonts w:hint="eastAsia"/>
        </w:rPr>
        <w:t>，</w:t>
      </w:r>
      <w:r w:rsidR="00DD29BF">
        <w:t>光電子の信号強度</w:t>
      </w:r>
      <w:r w:rsidR="00920AFF">
        <w:t>と</w:t>
      </w:r>
      <w:r w:rsidR="00920AFF">
        <w:rPr>
          <w:rFonts w:hint="eastAsia"/>
        </w:rPr>
        <w:t>XUV-IR</w:t>
      </w:r>
      <w:r w:rsidR="00920AFF">
        <w:rPr>
          <w:rFonts w:hint="eastAsia"/>
        </w:rPr>
        <w:t>ディレイの</w:t>
      </w:r>
      <w:r w:rsidR="002418F0">
        <w:rPr>
          <w:rFonts w:hint="eastAsia"/>
        </w:rPr>
        <w:t>関係を求めた</w:t>
      </w:r>
      <w:r w:rsidR="002418F0">
        <w:rPr>
          <w:rFonts w:hint="eastAsia"/>
        </w:rPr>
        <w:t xml:space="preserve">. </w:t>
      </w:r>
      <w:r w:rsidR="00B91E93">
        <w:rPr>
          <w:rFonts w:hint="eastAsia"/>
        </w:rPr>
        <w:t>その結果，</w:t>
      </w:r>
      <w:r w:rsidR="00B91E93">
        <w:rPr>
          <w:rFonts w:hint="eastAsia"/>
        </w:rPr>
        <w:t>11</w:t>
      </w:r>
      <w:r w:rsidR="00B91E93">
        <w:rPr>
          <w:rFonts w:hint="eastAsia"/>
        </w:rPr>
        <w:t>次，</w:t>
      </w:r>
      <w:r w:rsidR="00B91E93">
        <w:rPr>
          <w:rFonts w:hint="eastAsia"/>
        </w:rPr>
        <w:t>12</w:t>
      </w:r>
      <w:r w:rsidR="00B91E93">
        <w:rPr>
          <w:rFonts w:hint="eastAsia"/>
        </w:rPr>
        <w:t>次</w:t>
      </w:r>
      <w:r w:rsidR="009554B4">
        <w:rPr>
          <w:rFonts w:hint="eastAsia"/>
        </w:rPr>
        <w:t>，</w:t>
      </w:r>
      <w:r w:rsidR="00B91E93">
        <w:t>13</w:t>
      </w:r>
      <w:r w:rsidR="00B91E93">
        <w:t>次の高次高調波に</w:t>
      </w:r>
      <w:r w:rsidR="009554B4">
        <w:t>ついては</w:t>
      </w:r>
      <w:r w:rsidR="009554B4">
        <w:rPr>
          <w:rFonts w:hint="eastAsia"/>
        </w:rPr>
        <w:t>，</w:t>
      </w:r>
      <w:r w:rsidR="009554B4">
        <w:t>赤外光の強度が弱い場合のほうが</w:t>
      </w:r>
      <w:r w:rsidR="009554B4">
        <w:rPr>
          <w:rFonts w:hint="eastAsia"/>
        </w:rPr>
        <w:t>，</w:t>
      </w:r>
      <w:r w:rsidR="009554B4">
        <w:t>信号強度の振動の振幅が大きくなるという結果が得られた</w:t>
      </w:r>
      <w:r w:rsidR="009554B4">
        <w:rPr>
          <w:rFonts w:hint="eastAsia"/>
        </w:rPr>
        <w:t xml:space="preserve">. </w:t>
      </w:r>
      <w:r w:rsidR="00C05FAD">
        <w:t>また</w:t>
      </w:r>
      <w:r w:rsidR="00C05FAD">
        <w:rPr>
          <w:rFonts w:hint="eastAsia"/>
        </w:rPr>
        <w:t>，</w:t>
      </w:r>
      <w:r w:rsidR="00A444C5">
        <w:rPr>
          <w:rFonts w:hint="eastAsia"/>
        </w:rPr>
        <w:t>赤外光の強度の変化量は，</w:t>
      </w:r>
    </w:p>
    <w:p w14:paraId="006486F6" w14:textId="77777777" w:rsidR="00AF3021" w:rsidRPr="00AF3021" w:rsidRDefault="00AF3021" w:rsidP="00AF3021">
      <w:pPr>
        <w:rPr>
          <w:rFonts w:hint="eastAsia"/>
        </w:rPr>
      </w:pPr>
    </w:p>
    <w:p w14:paraId="55FA3E04" w14:textId="61796419" w:rsidR="0000246C" w:rsidRDefault="0000246C" w:rsidP="0000246C">
      <w:r>
        <w:t>参考文献</w:t>
      </w:r>
    </w:p>
    <w:p w14:paraId="39F07900" w14:textId="77777777" w:rsidR="00896D25" w:rsidRDefault="00896D25" w:rsidP="00896D25">
      <w:pPr>
        <w:widowControl/>
        <w:jc w:val="left"/>
        <w:rPr>
          <w:rFonts w:hint="eastAsia"/>
        </w:rPr>
      </w:pPr>
      <w:r>
        <w:rPr>
          <w:rFonts w:hint="eastAsia"/>
        </w:rPr>
        <w:t>[1]</w:t>
      </w:r>
      <w:r>
        <w:rPr>
          <w:rFonts w:hint="eastAsia"/>
        </w:rPr>
        <w:t>新倉弘倫</w:t>
      </w:r>
      <w:r>
        <w:rPr>
          <w:rFonts w:hint="eastAsia"/>
        </w:rPr>
        <w:t xml:space="preserve">: </w:t>
      </w:r>
      <w:r>
        <w:rPr>
          <w:rFonts w:hint="eastAsia"/>
        </w:rPr>
        <w:t>”再衝突電子によるアト秒電子運動の計測”</w:t>
      </w:r>
      <w:r>
        <w:rPr>
          <w:rFonts w:hint="eastAsia"/>
        </w:rPr>
        <w:t xml:space="preserve"> </w:t>
      </w:r>
      <w:r>
        <w:rPr>
          <w:rFonts w:hint="eastAsia"/>
        </w:rPr>
        <w:t>分光研究</w:t>
      </w:r>
      <w:r>
        <w:rPr>
          <w:rFonts w:hint="eastAsia"/>
        </w:rPr>
        <w:t>, 60 (2011) 219-232.</w:t>
      </w:r>
    </w:p>
    <w:p w14:paraId="595EBB5C" w14:textId="77777777" w:rsidR="00896D25" w:rsidRDefault="00896D25" w:rsidP="00896D25">
      <w:pPr>
        <w:widowControl/>
        <w:jc w:val="left"/>
        <w:rPr>
          <w:rFonts w:hint="eastAsia"/>
        </w:rPr>
      </w:pPr>
      <w:r>
        <w:rPr>
          <w:rFonts w:hint="eastAsia"/>
        </w:rPr>
        <w:t>[2]</w:t>
      </w:r>
      <w:r>
        <w:rPr>
          <w:rFonts w:hint="eastAsia"/>
        </w:rPr>
        <w:t>新倉弘倫</w:t>
      </w:r>
      <w:r>
        <w:rPr>
          <w:rFonts w:hint="eastAsia"/>
        </w:rPr>
        <w:t xml:space="preserve">: </w:t>
      </w:r>
      <w:r>
        <w:rPr>
          <w:rFonts w:hint="eastAsia"/>
        </w:rPr>
        <w:t>“電子波動関数の直接イメージング法の開発”</w:t>
      </w:r>
      <w:r>
        <w:rPr>
          <w:rFonts w:hint="eastAsia"/>
        </w:rPr>
        <w:t xml:space="preserve"> </w:t>
      </w:r>
      <w:r>
        <w:rPr>
          <w:rFonts w:hint="eastAsia"/>
        </w:rPr>
        <w:t>フォトニクスニュース</w:t>
      </w:r>
      <w:r>
        <w:rPr>
          <w:rFonts w:hint="eastAsia"/>
        </w:rPr>
        <w:t>, 4,2 )2018) 41-46.</w:t>
      </w:r>
    </w:p>
    <w:p w14:paraId="22468CDE" w14:textId="77777777" w:rsidR="00896D25" w:rsidRDefault="00896D25" w:rsidP="00896D25">
      <w:pPr>
        <w:widowControl/>
        <w:jc w:val="left"/>
      </w:pPr>
      <w:r>
        <w:t xml:space="preserve"> [3]P.Corkum: “Plasma perspective on strong field multiphoton ionization”, Phys. Rev. Lett., 71 ‘1993) 1994-1997.</w:t>
      </w:r>
    </w:p>
    <w:p w14:paraId="0796EF54" w14:textId="77777777" w:rsidR="00896D25" w:rsidRDefault="00896D25" w:rsidP="00896D25">
      <w:pPr>
        <w:widowControl/>
        <w:jc w:val="left"/>
      </w:pPr>
      <w:r>
        <w:t>[4]Villeneuve D, et al.: “Coherent imaging of an attosecond electron wave packet”, Science, 356(2017) 1150-1153.</w:t>
      </w:r>
    </w:p>
    <w:p w14:paraId="07B36459" w14:textId="4468125A" w:rsidR="00325609" w:rsidRDefault="00896D25" w:rsidP="00896D25">
      <w:pPr>
        <w:widowControl/>
        <w:jc w:val="left"/>
      </w:pPr>
      <w:r>
        <w:t>[5]L.V.Keldysh: Sov. Phys. JETP 20, 1307(1965).</w:t>
      </w:r>
    </w:p>
    <w:p w14:paraId="5A689034" w14:textId="77777777" w:rsidR="00AC1973" w:rsidRDefault="00AC1973" w:rsidP="00756E1B">
      <w:r>
        <w:rPr>
          <w:rFonts w:hint="eastAsia"/>
        </w:rPr>
        <w:lastRenderedPageBreak/>
        <w:t>謝辞</w:t>
      </w:r>
    </w:p>
    <w:p w14:paraId="5CFBB98E" w14:textId="3E19E3CF" w:rsidR="00AC1973" w:rsidRPr="00AE18B9" w:rsidRDefault="00AC1973" w:rsidP="00756E1B">
      <w:r>
        <w:t xml:space="preserve">　ご指導・実験のご協力をして頂いた早稲田大学先進理工学部応用物理学科の新倉弘倫教授</w:t>
      </w:r>
      <w:r>
        <w:rPr>
          <w:rFonts w:hint="eastAsia"/>
        </w:rPr>
        <w:t>，</w:t>
      </w:r>
      <w:r>
        <w:t>及び応用物理学研究科の中嶋</w:t>
      </w:r>
      <w:r w:rsidR="00C432A3">
        <w:t>氏</w:t>
      </w:r>
      <w:r>
        <w:rPr>
          <w:rFonts w:hint="eastAsia"/>
        </w:rPr>
        <w:t>，</w:t>
      </w:r>
      <w:r w:rsidR="00C432A3">
        <w:t>篠田氏</w:t>
      </w:r>
      <w:r>
        <w:t>に謝意を表します</w:t>
      </w:r>
      <w:r>
        <w:rPr>
          <w:rFonts w:hint="eastAsia"/>
        </w:rPr>
        <w:t xml:space="preserve">. </w:t>
      </w:r>
    </w:p>
    <w:sectPr w:rsidR="00AC1973" w:rsidRPr="00AE18B9">
      <w:headerReference w:type="even" r:id="rId36"/>
      <w:headerReference w:type="default" r:id="rId37"/>
      <w:footerReference w:type="even" r:id="rId38"/>
      <w:footerReference w:type="default" r:id="rId39"/>
      <w:headerReference w:type="first" r:id="rId40"/>
      <w:footerReference w:type="first" r:id="rId4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37AB35" w14:textId="77777777" w:rsidR="00CE387F" w:rsidRDefault="00CE387F" w:rsidP="00815EEF">
      <w:r>
        <w:separator/>
      </w:r>
    </w:p>
  </w:endnote>
  <w:endnote w:type="continuationSeparator" w:id="0">
    <w:p w14:paraId="362E5788" w14:textId="77777777" w:rsidR="00CE387F" w:rsidRDefault="00CE387F" w:rsidP="00815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41621" w14:textId="77777777" w:rsidR="00287017" w:rsidRDefault="00287017">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67C40A" w14:textId="77777777" w:rsidR="00287017" w:rsidRDefault="00287017">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A93DD" w14:textId="77777777" w:rsidR="00287017" w:rsidRDefault="00287017">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874616" w14:textId="77777777" w:rsidR="00CE387F" w:rsidRDefault="00CE387F" w:rsidP="00815EEF">
      <w:r>
        <w:separator/>
      </w:r>
    </w:p>
  </w:footnote>
  <w:footnote w:type="continuationSeparator" w:id="0">
    <w:p w14:paraId="65C84B6C" w14:textId="77777777" w:rsidR="00CE387F" w:rsidRDefault="00CE387F" w:rsidP="00815E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78A76A" w14:textId="77777777" w:rsidR="00287017" w:rsidRDefault="00287017">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3C0A36" w14:textId="77777777" w:rsidR="00287017" w:rsidRDefault="00287017">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3CD38" w14:textId="77777777" w:rsidR="00287017" w:rsidRDefault="00287017">
    <w:pPr>
      <w:pStyle w:val="a3"/>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H17A">
    <w15:presenceInfo w15:providerId="None" w15:userId="NH17A"/>
  </w15:person>
  <w15:person w15:author="NH18c">
    <w15:presenceInfo w15:providerId="None" w15:userId="NH1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57F"/>
    <w:rsid w:val="00001D84"/>
    <w:rsid w:val="0000246C"/>
    <w:rsid w:val="00004809"/>
    <w:rsid w:val="000106F4"/>
    <w:rsid w:val="000123D9"/>
    <w:rsid w:val="00015D3D"/>
    <w:rsid w:val="00016ED0"/>
    <w:rsid w:val="000231E9"/>
    <w:rsid w:val="0002365D"/>
    <w:rsid w:val="00024EF9"/>
    <w:rsid w:val="00026A21"/>
    <w:rsid w:val="000270D0"/>
    <w:rsid w:val="000272C3"/>
    <w:rsid w:val="00033F9B"/>
    <w:rsid w:val="00034D58"/>
    <w:rsid w:val="0003721C"/>
    <w:rsid w:val="00045932"/>
    <w:rsid w:val="00045CBD"/>
    <w:rsid w:val="00046378"/>
    <w:rsid w:val="000467F9"/>
    <w:rsid w:val="00046F99"/>
    <w:rsid w:val="000509B1"/>
    <w:rsid w:val="00050CC5"/>
    <w:rsid w:val="0005591F"/>
    <w:rsid w:val="00057BB9"/>
    <w:rsid w:val="00057F8B"/>
    <w:rsid w:val="000629CE"/>
    <w:rsid w:val="00065213"/>
    <w:rsid w:val="00066040"/>
    <w:rsid w:val="00070E55"/>
    <w:rsid w:val="00072B1A"/>
    <w:rsid w:val="00073B28"/>
    <w:rsid w:val="00075B27"/>
    <w:rsid w:val="0007748C"/>
    <w:rsid w:val="00080B8C"/>
    <w:rsid w:val="000829CD"/>
    <w:rsid w:val="00082D7E"/>
    <w:rsid w:val="00086700"/>
    <w:rsid w:val="000902C3"/>
    <w:rsid w:val="00090EC2"/>
    <w:rsid w:val="0009205E"/>
    <w:rsid w:val="00094109"/>
    <w:rsid w:val="00094448"/>
    <w:rsid w:val="000A04CD"/>
    <w:rsid w:val="000A22C7"/>
    <w:rsid w:val="000A2EA0"/>
    <w:rsid w:val="000A4688"/>
    <w:rsid w:val="000A4E1A"/>
    <w:rsid w:val="000A57DA"/>
    <w:rsid w:val="000B242B"/>
    <w:rsid w:val="000B262F"/>
    <w:rsid w:val="000B3C84"/>
    <w:rsid w:val="000B571C"/>
    <w:rsid w:val="000B6949"/>
    <w:rsid w:val="000C1612"/>
    <w:rsid w:val="000C2714"/>
    <w:rsid w:val="000C2C4D"/>
    <w:rsid w:val="000C3DBC"/>
    <w:rsid w:val="000C4EFE"/>
    <w:rsid w:val="000C6CAB"/>
    <w:rsid w:val="000C7BF0"/>
    <w:rsid w:val="000D5FBF"/>
    <w:rsid w:val="000D685C"/>
    <w:rsid w:val="000E14AB"/>
    <w:rsid w:val="000E1736"/>
    <w:rsid w:val="000E1981"/>
    <w:rsid w:val="000E3359"/>
    <w:rsid w:val="000E4A36"/>
    <w:rsid w:val="000E6354"/>
    <w:rsid w:val="000E79BA"/>
    <w:rsid w:val="000F00A7"/>
    <w:rsid w:val="000F4A30"/>
    <w:rsid w:val="000F4D08"/>
    <w:rsid w:val="000F7D80"/>
    <w:rsid w:val="00101854"/>
    <w:rsid w:val="00102E04"/>
    <w:rsid w:val="00106704"/>
    <w:rsid w:val="00112DD7"/>
    <w:rsid w:val="00115EEC"/>
    <w:rsid w:val="00123C54"/>
    <w:rsid w:val="0012425B"/>
    <w:rsid w:val="00124CBE"/>
    <w:rsid w:val="001263F0"/>
    <w:rsid w:val="00132A75"/>
    <w:rsid w:val="00133317"/>
    <w:rsid w:val="0013367C"/>
    <w:rsid w:val="001351E5"/>
    <w:rsid w:val="00135CB6"/>
    <w:rsid w:val="00136776"/>
    <w:rsid w:val="00136E73"/>
    <w:rsid w:val="0013769E"/>
    <w:rsid w:val="001379FA"/>
    <w:rsid w:val="001405E6"/>
    <w:rsid w:val="00142EB8"/>
    <w:rsid w:val="0014374C"/>
    <w:rsid w:val="00143C41"/>
    <w:rsid w:val="00144369"/>
    <w:rsid w:val="00145D52"/>
    <w:rsid w:val="00147936"/>
    <w:rsid w:val="001519C5"/>
    <w:rsid w:val="00152CAA"/>
    <w:rsid w:val="00155080"/>
    <w:rsid w:val="001552AA"/>
    <w:rsid w:val="00156DA4"/>
    <w:rsid w:val="00157A5A"/>
    <w:rsid w:val="00160BF0"/>
    <w:rsid w:val="00162C26"/>
    <w:rsid w:val="00163764"/>
    <w:rsid w:val="00164B30"/>
    <w:rsid w:val="00164E00"/>
    <w:rsid w:val="00165249"/>
    <w:rsid w:val="00165D90"/>
    <w:rsid w:val="00167F40"/>
    <w:rsid w:val="0017086F"/>
    <w:rsid w:val="00172CC4"/>
    <w:rsid w:val="0017351D"/>
    <w:rsid w:val="00174594"/>
    <w:rsid w:val="00180C78"/>
    <w:rsid w:val="001832FF"/>
    <w:rsid w:val="00185F83"/>
    <w:rsid w:val="00186909"/>
    <w:rsid w:val="00194528"/>
    <w:rsid w:val="00195833"/>
    <w:rsid w:val="00195AFE"/>
    <w:rsid w:val="00197736"/>
    <w:rsid w:val="001A0448"/>
    <w:rsid w:val="001A2B38"/>
    <w:rsid w:val="001A3ADD"/>
    <w:rsid w:val="001A7066"/>
    <w:rsid w:val="001A7AF4"/>
    <w:rsid w:val="001A7B9A"/>
    <w:rsid w:val="001B00C0"/>
    <w:rsid w:val="001B1BCB"/>
    <w:rsid w:val="001B3C46"/>
    <w:rsid w:val="001B5E4C"/>
    <w:rsid w:val="001B60BE"/>
    <w:rsid w:val="001B6B28"/>
    <w:rsid w:val="001B727D"/>
    <w:rsid w:val="001C2AA9"/>
    <w:rsid w:val="001C7370"/>
    <w:rsid w:val="001C7EDD"/>
    <w:rsid w:val="001D71E3"/>
    <w:rsid w:val="001D7F21"/>
    <w:rsid w:val="001E00B2"/>
    <w:rsid w:val="001E3D07"/>
    <w:rsid w:val="001E6962"/>
    <w:rsid w:val="001E6E58"/>
    <w:rsid w:val="001F1787"/>
    <w:rsid w:val="001F20DD"/>
    <w:rsid w:val="001F26D3"/>
    <w:rsid w:val="001F3770"/>
    <w:rsid w:val="001F3A0B"/>
    <w:rsid w:val="001F5FF5"/>
    <w:rsid w:val="002030AB"/>
    <w:rsid w:val="00206665"/>
    <w:rsid w:val="00206E99"/>
    <w:rsid w:val="00216A35"/>
    <w:rsid w:val="00220866"/>
    <w:rsid w:val="00222FFD"/>
    <w:rsid w:val="00223A30"/>
    <w:rsid w:val="00224308"/>
    <w:rsid w:val="00224393"/>
    <w:rsid w:val="00224D9A"/>
    <w:rsid w:val="002258D1"/>
    <w:rsid w:val="00230CA0"/>
    <w:rsid w:val="00230E13"/>
    <w:rsid w:val="00231C17"/>
    <w:rsid w:val="00233617"/>
    <w:rsid w:val="002401E5"/>
    <w:rsid w:val="00240597"/>
    <w:rsid w:val="002418F0"/>
    <w:rsid w:val="0024286D"/>
    <w:rsid w:val="00242901"/>
    <w:rsid w:val="00242AF6"/>
    <w:rsid w:val="002453F2"/>
    <w:rsid w:val="00246F1F"/>
    <w:rsid w:val="0025170C"/>
    <w:rsid w:val="00252DE5"/>
    <w:rsid w:val="002546D2"/>
    <w:rsid w:val="00255837"/>
    <w:rsid w:val="00256111"/>
    <w:rsid w:val="0026712F"/>
    <w:rsid w:val="00267E28"/>
    <w:rsid w:val="00272A61"/>
    <w:rsid w:val="0027760D"/>
    <w:rsid w:val="00277D5D"/>
    <w:rsid w:val="00280042"/>
    <w:rsid w:val="00283837"/>
    <w:rsid w:val="00283FAB"/>
    <w:rsid w:val="00284126"/>
    <w:rsid w:val="00287017"/>
    <w:rsid w:val="00291ECF"/>
    <w:rsid w:val="0029270B"/>
    <w:rsid w:val="0029608B"/>
    <w:rsid w:val="00297538"/>
    <w:rsid w:val="00297DD5"/>
    <w:rsid w:val="002A02BA"/>
    <w:rsid w:val="002A51F5"/>
    <w:rsid w:val="002A5DCA"/>
    <w:rsid w:val="002A7F54"/>
    <w:rsid w:val="002B065E"/>
    <w:rsid w:val="002B17C0"/>
    <w:rsid w:val="002B2A81"/>
    <w:rsid w:val="002B37F0"/>
    <w:rsid w:val="002B4546"/>
    <w:rsid w:val="002B4A81"/>
    <w:rsid w:val="002B4F6A"/>
    <w:rsid w:val="002C24EA"/>
    <w:rsid w:val="002C3360"/>
    <w:rsid w:val="002C3CB8"/>
    <w:rsid w:val="002D1E5E"/>
    <w:rsid w:val="002D7A07"/>
    <w:rsid w:val="002E21DA"/>
    <w:rsid w:val="002E6B6E"/>
    <w:rsid w:val="002E6F2B"/>
    <w:rsid w:val="002E768A"/>
    <w:rsid w:val="002E791A"/>
    <w:rsid w:val="002F1CF5"/>
    <w:rsid w:val="002F1F5B"/>
    <w:rsid w:val="002F2585"/>
    <w:rsid w:val="002F3E26"/>
    <w:rsid w:val="002F787D"/>
    <w:rsid w:val="003042E6"/>
    <w:rsid w:val="00304A3C"/>
    <w:rsid w:val="003064DF"/>
    <w:rsid w:val="0031124E"/>
    <w:rsid w:val="00311308"/>
    <w:rsid w:val="003209B4"/>
    <w:rsid w:val="00325609"/>
    <w:rsid w:val="003300E9"/>
    <w:rsid w:val="00331334"/>
    <w:rsid w:val="00332F04"/>
    <w:rsid w:val="003346B3"/>
    <w:rsid w:val="00334A61"/>
    <w:rsid w:val="00337316"/>
    <w:rsid w:val="003400CC"/>
    <w:rsid w:val="00341957"/>
    <w:rsid w:val="00341F6E"/>
    <w:rsid w:val="0034279B"/>
    <w:rsid w:val="00343C72"/>
    <w:rsid w:val="003458CB"/>
    <w:rsid w:val="0034597C"/>
    <w:rsid w:val="0034798C"/>
    <w:rsid w:val="003528ED"/>
    <w:rsid w:val="003559D9"/>
    <w:rsid w:val="003573D7"/>
    <w:rsid w:val="003579B3"/>
    <w:rsid w:val="00360611"/>
    <w:rsid w:val="00361854"/>
    <w:rsid w:val="00361D1C"/>
    <w:rsid w:val="00362715"/>
    <w:rsid w:val="00363CC7"/>
    <w:rsid w:val="00364026"/>
    <w:rsid w:val="00364E7C"/>
    <w:rsid w:val="00364ED9"/>
    <w:rsid w:val="003700C9"/>
    <w:rsid w:val="00373C62"/>
    <w:rsid w:val="0037656A"/>
    <w:rsid w:val="00385747"/>
    <w:rsid w:val="00385F76"/>
    <w:rsid w:val="003927D1"/>
    <w:rsid w:val="003949D2"/>
    <w:rsid w:val="00394E86"/>
    <w:rsid w:val="00397335"/>
    <w:rsid w:val="00397F7D"/>
    <w:rsid w:val="003A1818"/>
    <w:rsid w:val="003A423F"/>
    <w:rsid w:val="003A4D83"/>
    <w:rsid w:val="003A5CCF"/>
    <w:rsid w:val="003A63AA"/>
    <w:rsid w:val="003A6584"/>
    <w:rsid w:val="003B09BD"/>
    <w:rsid w:val="003B12A2"/>
    <w:rsid w:val="003B7C49"/>
    <w:rsid w:val="003C0D54"/>
    <w:rsid w:val="003C0E53"/>
    <w:rsid w:val="003C352D"/>
    <w:rsid w:val="003D1250"/>
    <w:rsid w:val="003D3409"/>
    <w:rsid w:val="003D3A5F"/>
    <w:rsid w:val="003D4D8A"/>
    <w:rsid w:val="003E1C1C"/>
    <w:rsid w:val="003E2902"/>
    <w:rsid w:val="003E362E"/>
    <w:rsid w:val="003E6C92"/>
    <w:rsid w:val="003E79C1"/>
    <w:rsid w:val="003F64D1"/>
    <w:rsid w:val="003F6FB0"/>
    <w:rsid w:val="003F726B"/>
    <w:rsid w:val="004008DD"/>
    <w:rsid w:val="004031DB"/>
    <w:rsid w:val="004033F6"/>
    <w:rsid w:val="004040FA"/>
    <w:rsid w:val="00406068"/>
    <w:rsid w:val="004066F4"/>
    <w:rsid w:val="004140FD"/>
    <w:rsid w:val="00414604"/>
    <w:rsid w:val="00422819"/>
    <w:rsid w:val="004249A0"/>
    <w:rsid w:val="0042572D"/>
    <w:rsid w:val="00427CA4"/>
    <w:rsid w:val="00433290"/>
    <w:rsid w:val="00433E4B"/>
    <w:rsid w:val="0043425C"/>
    <w:rsid w:val="00435570"/>
    <w:rsid w:val="0044136F"/>
    <w:rsid w:val="00442B23"/>
    <w:rsid w:val="00442DFC"/>
    <w:rsid w:val="0044312F"/>
    <w:rsid w:val="004462A1"/>
    <w:rsid w:val="00453941"/>
    <w:rsid w:val="00453B75"/>
    <w:rsid w:val="004547DF"/>
    <w:rsid w:val="004563E8"/>
    <w:rsid w:val="0046759A"/>
    <w:rsid w:val="004772B4"/>
    <w:rsid w:val="00480800"/>
    <w:rsid w:val="00480D4E"/>
    <w:rsid w:val="00481FFB"/>
    <w:rsid w:val="004831C2"/>
    <w:rsid w:val="00483E87"/>
    <w:rsid w:val="00485A26"/>
    <w:rsid w:val="00491B20"/>
    <w:rsid w:val="004924E8"/>
    <w:rsid w:val="0049387C"/>
    <w:rsid w:val="00493FFE"/>
    <w:rsid w:val="004963D1"/>
    <w:rsid w:val="004966BB"/>
    <w:rsid w:val="004A3062"/>
    <w:rsid w:val="004A30FD"/>
    <w:rsid w:val="004A352F"/>
    <w:rsid w:val="004A64CC"/>
    <w:rsid w:val="004B0458"/>
    <w:rsid w:val="004B0C35"/>
    <w:rsid w:val="004B2D0D"/>
    <w:rsid w:val="004B3505"/>
    <w:rsid w:val="004B4191"/>
    <w:rsid w:val="004B57DB"/>
    <w:rsid w:val="004B6AAF"/>
    <w:rsid w:val="004C1B02"/>
    <w:rsid w:val="004C22BF"/>
    <w:rsid w:val="004C2CC9"/>
    <w:rsid w:val="004C5345"/>
    <w:rsid w:val="004C5D3F"/>
    <w:rsid w:val="004C7162"/>
    <w:rsid w:val="004D2E39"/>
    <w:rsid w:val="004E5676"/>
    <w:rsid w:val="004E5A12"/>
    <w:rsid w:val="004E69ED"/>
    <w:rsid w:val="004E6E4C"/>
    <w:rsid w:val="004E7A14"/>
    <w:rsid w:val="004F0D73"/>
    <w:rsid w:val="004F64F5"/>
    <w:rsid w:val="00500F32"/>
    <w:rsid w:val="005028F7"/>
    <w:rsid w:val="00505FD8"/>
    <w:rsid w:val="00511377"/>
    <w:rsid w:val="00511C17"/>
    <w:rsid w:val="00515095"/>
    <w:rsid w:val="005161F6"/>
    <w:rsid w:val="00516263"/>
    <w:rsid w:val="00523A46"/>
    <w:rsid w:val="0052623B"/>
    <w:rsid w:val="00527774"/>
    <w:rsid w:val="005303B3"/>
    <w:rsid w:val="0053078F"/>
    <w:rsid w:val="00530C2B"/>
    <w:rsid w:val="00530CB1"/>
    <w:rsid w:val="00531D1B"/>
    <w:rsid w:val="00535332"/>
    <w:rsid w:val="005353CF"/>
    <w:rsid w:val="00535EDA"/>
    <w:rsid w:val="005361C1"/>
    <w:rsid w:val="00540C4B"/>
    <w:rsid w:val="005415ED"/>
    <w:rsid w:val="00541BF4"/>
    <w:rsid w:val="005435C7"/>
    <w:rsid w:val="005436E1"/>
    <w:rsid w:val="00543FCC"/>
    <w:rsid w:val="00544839"/>
    <w:rsid w:val="00545D82"/>
    <w:rsid w:val="00547B54"/>
    <w:rsid w:val="00552F97"/>
    <w:rsid w:val="0055365D"/>
    <w:rsid w:val="00553ACB"/>
    <w:rsid w:val="00553B1E"/>
    <w:rsid w:val="00557CB3"/>
    <w:rsid w:val="0056075D"/>
    <w:rsid w:val="0056106D"/>
    <w:rsid w:val="005635A6"/>
    <w:rsid w:val="0056504F"/>
    <w:rsid w:val="00565CE9"/>
    <w:rsid w:val="00566B8B"/>
    <w:rsid w:val="00572F48"/>
    <w:rsid w:val="0057312D"/>
    <w:rsid w:val="00573B84"/>
    <w:rsid w:val="00574AA7"/>
    <w:rsid w:val="00574E50"/>
    <w:rsid w:val="00576848"/>
    <w:rsid w:val="00583048"/>
    <w:rsid w:val="00584F86"/>
    <w:rsid w:val="00585427"/>
    <w:rsid w:val="005856BE"/>
    <w:rsid w:val="00585D37"/>
    <w:rsid w:val="00587AAD"/>
    <w:rsid w:val="00591CFE"/>
    <w:rsid w:val="00594A81"/>
    <w:rsid w:val="00595232"/>
    <w:rsid w:val="00596CE3"/>
    <w:rsid w:val="005978E1"/>
    <w:rsid w:val="005A0E08"/>
    <w:rsid w:val="005A4C13"/>
    <w:rsid w:val="005A579B"/>
    <w:rsid w:val="005A5B83"/>
    <w:rsid w:val="005A5DBF"/>
    <w:rsid w:val="005A7E12"/>
    <w:rsid w:val="005B1C93"/>
    <w:rsid w:val="005B1D2D"/>
    <w:rsid w:val="005B29A6"/>
    <w:rsid w:val="005B3DB3"/>
    <w:rsid w:val="005B774C"/>
    <w:rsid w:val="005B7DF6"/>
    <w:rsid w:val="005C4095"/>
    <w:rsid w:val="005C6263"/>
    <w:rsid w:val="005C63FE"/>
    <w:rsid w:val="005D0008"/>
    <w:rsid w:val="005D18D0"/>
    <w:rsid w:val="005D30DA"/>
    <w:rsid w:val="005D4C83"/>
    <w:rsid w:val="005D4E8F"/>
    <w:rsid w:val="005D5366"/>
    <w:rsid w:val="005E2761"/>
    <w:rsid w:val="005E6FFE"/>
    <w:rsid w:val="005E7B38"/>
    <w:rsid w:val="005F21EF"/>
    <w:rsid w:val="005F3E7F"/>
    <w:rsid w:val="005F6C60"/>
    <w:rsid w:val="005F6F9B"/>
    <w:rsid w:val="00604131"/>
    <w:rsid w:val="006045F0"/>
    <w:rsid w:val="006063E8"/>
    <w:rsid w:val="00614F44"/>
    <w:rsid w:val="006201B5"/>
    <w:rsid w:val="00620BE9"/>
    <w:rsid w:val="006235C3"/>
    <w:rsid w:val="006238FF"/>
    <w:rsid w:val="006263EF"/>
    <w:rsid w:val="00626BA4"/>
    <w:rsid w:val="00631B57"/>
    <w:rsid w:val="00633F4B"/>
    <w:rsid w:val="0063452A"/>
    <w:rsid w:val="00641152"/>
    <w:rsid w:val="00646332"/>
    <w:rsid w:val="00651888"/>
    <w:rsid w:val="00651889"/>
    <w:rsid w:val="006532FD"/>
    <w:rsid w:val="00654B96"/>
    <w:rsid w:val="0066782C"/>
    <w:rsid w:val="00667AEA"/>
    <w:rsid w:val="00670F5C"/>
    <w:rsid w:val="006746A8"/>
    <w:rsid w:val="00674EA1"/>
    <w:rsid w:val="0067576B"/>
    <w:rsid w:val="00681989"/>
    <w:rsid w:val="006844C0"/>
    <w:rsid w:val="00684EFF"/>
    <w:rsid w:val="0068552D"/>
    <w:rsid w:val="00685896"/>
    <w:rsid w:val="00690EC0"/>
    <w:rsid w:val="006933A1"/>
    <w:rsid w:val="00694E32"/>
    <w:rsid w:val="00695533"/>
    <w:rsid w:val="006A0686"/>
    <w:rsid w:val="006A4C96"/>
    <w:rsid w:val="006A523D"/>
    <w:rsid w:val="006B02E9"/>
    <w:rsid w:val="006B0905"/>
    <w:rsid w:val="006B0BF9"/>
    <w:rsid w:val="006B0C61"/>
    <w:rsid w:val="006B0DAC"/>
    <w:rsid w:val="006B25AE"/>
    <w:rsid w:val="006B64AE"/>
    <w:rsid w:val="006B6D14"/>
    <w:rsid w:val="006B747D"/>
    <w:rsid w:val="006C3410"/>
    <w:rsid w:val="006C6ED4"/>
    <w:rsid w:val="006C762B"/>
    <w:rsid w:val="006D067E"/>
    <w:rsid w:val="006D1013"/>
    <w:rsid w:val="006E3257"/>
    <w:rsid w:val="006F0A79"/>
    <w:rsid w:val="006F6A1C"/>
    <w:rsid w:val="00700167"/>
    <w:rsid w:val="00701FE2"/>
    <w:rsid w:val="00702A44"/>
    <w:rsid w:val="0070437E"/>
    <w:rsid w:val="00704D93"/>
    <w:rsid w:val="00710124"/>
    <w:rsid w:val="00710FF3"/>
    <w:rsid w:val="00712BA9"/>
    <w:rsid w:val="00714024"/>
    <w:rsid w:val="0071637C"/>
    <w:rsid w:val="00720546"/>
    <w:rsid w:val="00720630"/>
    <w:rsid w:val="00720D37"/>
    <w:rsid w:val="007239B1"/>
    <w:rsid w:val="00726280"/>
    <w:rsid w:val="00732D4F"/>
    <w:rsid w:val="00732F3E"/>
    <w:rsid w:val="00735275"/>
    <w:rsid w:val="007378FF"/>
    <w:rsid w:val="0074015A"/>
    <w:rsid w:val="0074759E"/>
    <w:rsid w:val="00750DF2"/>
    <w:rsid w:val="0075376C"/>
    <w:rsid w:val="007547D9"/>
    <w:rsid w:val="0075489E"/>
    <w:rsid w:val="00756E1B"/>
    <w:rsid w:val="007606CF"/>
    <w:rsid w:val="0076398F"/>
    <w:rsid w:val="007668D5"/>
    <w:rsid w:val="0076748D"/>
    <w:rsid w:val="00767C5E"/>
    <w:rsid w:val="007703CE"/>
    <w:rsid w:val="0077311B"/>
    <w:rsid w:val="00773536"/>
    <w:rsid w:val="00773C20"/>
    <w:rsid w:val="00774F67"/>
    <w:rsid w:val="00782834"/>
    <w:rsid w:val="00783D92"/>
    <w:rsid w:val="00795594"/>
    <w:rsid w:val="007A2386"/>
    <w:rsid w:val="007A33E3"/>
    <w:rsid w:val="007A387E"/>
    <w:rsid w:val="007A472C"/>
    <w:rsid w:val="007A484D"/>
    <w:rsid w:val="007A6493"/>
    <w:rsid w:val="007B1FD5"/>
    <w:rsid w:val="007B2010"/>
    <w:rsid w:val="007B70B4"/>
    <w:rsid w:val="007B7405"/>
    <w:rsid w:val="007C3902"/>
    <w:rsid w:val="007C6B41"/>
    <w:rsid w:val="007D19D5"/>
    <w:rsid w:val="007D1EE4"/>
    <w:rsid w:val="007D6189"/>
    <w:rsid w:val="007E27F0"/>
    <w:rsid w:val="007E3FB3"/>
    <w:rsid w:val="007E4072"/>
    <w:rsid w:val="007E4401"/>
    <w:rsid w:val="007E4429"/>
    <w:rsid w:val="007E4CF5"/>
    <w:rsid w:val="007E54DD"/>
    <w:rsid w:val="007F06E8"/>
    <w:rsid w:val="007F22F6"/>
    <w:rsid w:val="007F27AE"/>
    <w:rsid w:val="007F4097"/>
    <w:rsid w:val="007F44CB"/>
    <w:rsid w:val="007F4DCE"/>
    <w:rsid w:val="00800C4C"/>
    <w:rsid w:val="008031A9"/>
    <w:rsid w:val="0080322E"/>
    <w:rsid w:val="008067C1"/>
    <w:rsid w:val="0080689A"/>
    <w:rsid w:val="00811B98"/>
    <w:rsid w:val="00815525"/>
    <w:rsid w:val="00815EEF"/>
    <w:rsid w:val="008203D5"/>
    <w:rsid w:val="00820D22"/>
    <w:rsid w:val="0082280D"/>
    <w:rsid w:val="008229EE"/>
    <w:rsid w:val="008332C1"/>
    <w:rsid w:val="00837A94"/>
    <w:rsid w:val="008434F2"/>
    <w:rsid w:val="00846791"/>
    <w:rsid w:val="00847AB9"/>
    <w:rsid w:val="0085064F"/>
    <w:rsid w:val="00855D75"/>
    <w:rsid w:val="00864888"/>
    <w:rsid w:val="00864DDB"/>
    <w:rsid w:val="00867469"/>
    <w:rsid w:val="00867B5B"/>
    <w:rsid w:val="00870934"/>
    <w:rsid w:val="008719D8"/>
    <w:rsid w:val="008722DB"/>
    <w:rsid w:val="00872376"/>
    <w:rsid w:val="00873964"/>
    <w:rsid w:val="008762BF"/>
    <w:rsid w:val="00880123"/>
    <w:rsid w:val="00885589"/>
    <w:rsid w:val="00887F72"/>
    <w:rsid w:val="00891ACC"/>
    <w:rsid w:val="0089311E"/>
    <w:rsid w:val="00895B58"/>
    <w:rsid w:val="00896C40"/>
    <w:rsid w:val="00896D25"/>
    <w:rsid w:val="008972D6"/>
    <w:rsid w:val="008A1119"/>
    <w:rsid w:val="008A12EA"/>
    <w:rsid w:val="008A1EC2"/>
    <w:rsid w:val="008A2D6A"/>
    <w:rsid w:val="008A5943"/>
    <w:rsid w:val="008A67B1"/>
    <w:rsid w:val="008B08BF"/>
    <w:rsid w:val="008B310C"/>
    <w:rsid w:val="008B3178"/>
    <w:rsid w:val="008B3CA3"/>
    <w:rsid w:val="008B6584"/>
    <w:rsid w:val="008B68A7"/>
    <w:rsid w:val="008B7823"/>
    <w:rsid w:val="008C2BB8"/>
    <w:rsid w:val="008C3901"/>
    <w:rsid w:val="008C5A1D"/>
    <w:rsid w:val="008D1740"/>
    <w:rsid w:val="008D277E"/>
    <w:rsid w:val="008D2C7E"/>
    <w:rsid w:val="008D3529"/>
    <w:rsid w:val="008D503F"/>
    <w:rsid w:val="008D5483"/>
    <w:rsid w:val="008D5C2C"/>
    <w:rsid w:val="008D74DD"/>
    <w:rsid w:val="008E1BAC"/>
    <w:rsid w:val="008E52B8"/>
    <w:rsid w:val="008E5E3E"/>
    <w:rsid w:val="008E6113"/>
    <w:rsid w:val="008E632B"/>
    <w:rsid w:val="008F1A9F"/>
    <w:rsid w:val="008F3A01"/>
    <w:rsid w:val="008F53EB"/>
    <w:rsid w:val="008F5426"/>
    <w:rsid w:val="008F5546"/>
    <w:rsid w:val="009002C8"/>
    <w:rsid w:val="0090187C"/>
    <w:rsid w:val="009053E3"/>
    <w:rsid w:val="0090592A"/>
    <w:rsid w:val="00905D54"/>
    <w:rsid w:val="009072B3"/>
    <w:rsid w:val="009102A5"/>
    <w:rsid w:val="009111DC"/>
    <w:rsid w:val="009123C9"/>
    <w:rsid w:val="00914271"/>
    <w:rsid w:val="00920AFF"/>
    <w:rsid w:val="009217EA"/>
    <w:rsid w:val="00926C7B"/>
    <w:rsid w:val="00926DA5"/>
    <w:rsid w:val="00927A54"/>
    <w:rsid w:val="00930DDE"/>
    <w:rsid w:val="0093270A"/>
    <w:rsid w:val="009401F6"/>
    <w:rsid w:val="00942A00"/>
    <w:rsid w:val="00943668"/>
    <w:rsid w:val="009436C1"/>
    <w:rsid w:val="00943D0F"/>
    <w:rsid w:val="00944380"/>
    <w:rsid w:val="00945600"/>
    <w:rsid w:val="009465B9"/>
    <w:rsid w:val="00946EC5"/>
    <w:rsid w:val="009517A2"/>
    <w:rsid w:val="009522C3"/>
    <w:rsid w:val="009523BA"/>
    <w:rsid w:val="00952C42"/>
    <w:rsid w:val="00953D4E"/>
    <w:rsid w:val="00953E73"/>
    <w:rsid w:val="00954AAC"/>
    <w:rsid w:val="00955487"/>
    <w:rsid w:val="009554B4"/>
    <w:rsid w:val="00956437"/>
    <w:rsid w:val="00957177"/>
    <w:rsid w:val="00957318"/>
    <w:rsid w:val="0096540E"/>
    <w:rsid w:val="009657E7"/>
    <w:rsid w:val="00965856"/>
    <w:rsid w:val="00966A8C"/>
    <w:rsid w:val="009722C6"/>
    <w:rsid w:val="00972484"/>
    <w:rsid w:val="00972CB3"/>
    <w:rsid w:val="009764B8"/>
    <w:rsid w:val="009831DE"/>
    <w:rsid w:val="00984DD7"/>
    <w:rsid w:val="00985B51"/>
    <w:rsid w:val="00987368"/>
    <w:rsid w:val="00987768"/>
    <w:rsid w:val="00987F19"/>
    <w:rsid w:val="009915EB"/>
    <w:rsid w:val="00992FB0"/>
    <w:rsid w:val="00994790"/>
    <w:rsid w:val="00994B1C"/>
    <w:rsid w:val="009A2C16"/>
    <w:rsid w:val="009B6A16"/>
    <w:rsid w:val="009C080A"/>
    <w:rsid w:val="009C1B9F"/>
    <w:rsid w:val="009C498E"/>
    <w:rsid w:val="009C60B4"/>
    <w:rsid w:val="009C62F7"/>
    <w:rsid w:val="009D2993"/>
    <w:rsid w:val="009D335F"/>
    <w:rsid w:val="009D3383"/>
    <w:rsid w:val="009D3EC3"/>
    <w:rsid w:val="009D5367"/>
    <w:rsid w:val="009D68F6"/>
    <w:rsid w:val="009D7196"/>
    <w:rsid w:val="009E04FB"/>
    <w:rsid w:val="009E06DA"/>
    <w:rsid w:val="009F1027"/>
    <w:rsid w:val="009F2729"/>
    <w:rsid w:val="009F520C"/>
    <w:rsid w:val="009F615D"/>
    <w:rsid w:val="00A01EF3"/>
    <w:rsid w:val="00A02ED4"/>
    <w:rsid w:val="00A0363C"/>
    <w:rsid w:val="00A061C7"/>
    <w:rsid w:val="00A11268"/>
    <w:rsid w:val="00A20497"/>
    <w:rsid w:val="00A22F56"/>
    <w:rsid w:val="00A23A1A"/>
    <w:rsid w:val="00A277C2"/>
    <w:rsid w:val="00A351BE"/>
    <w:rsid w:val="00A35C97"/>
    <w:rsid w:val="00A378D1"/>
    <w:rsid w:val="00A43B34"/>
    <w:rsid w:val="00A444C5"/>
    <w:rsid w:val="00A47489"/>
    <w:rsid w:val="00A47AEC"/>
    <w:rsid w:val="00A50622"/>
    <w:rsid w:val="00A51237"/>
    <w:rsid w:val="00A56B1B"/>
    <w:rsid w:val="00A57019"/>
    <w:rsid w:val="00A5721C"/>
    <w:rsid w:val="00A6210D"/>
    <w:rsid w:val="00A63581"/>
    <w:rsid w:val="00A64678"/>
    <w:rsid w:val="00A65EA2"/>
    <w:rsid w:val="00A67706"/>
    <w:rsid w:val="00A67F02"/>
    <w:rsid w:val="00A70532"/>
    <w:rsid w:val="00A711AB"/>
    <w:rsid w:val="00A711F2"/>
    <w:rsid w:val="00A72AC8"/>
    <w:rsid w:val="00A76563"/>
    <w:rsid w:val="00A76A96"/>
    <w:rsid w:val="00A77EE3"/>
    <w:rsid w:val="00A82315"/>
    <w:rsid w:val="00A8450C"/>
    <w:rsid w:val="00A8481B"/>
    <w:rsid w:val="00A8664D"/>
    <w:rsid w:val="00A86EE8"/>
    <w:rsid w:val="00A872B0"/>
    <w:rsid w:val="00A900E6"/>
    <w:rsid w:val="00A90E5E"/>
    <w:rsid w:val="00A93B21"/>
    <w:rsid w:val="00A93CCC"/>
    <w:rsid w:val="00A93DA3"/>
    <w:rsid w:val="00A95BB4"/>
    <w:rsid w:val="00AA0D88"/>
    <w:rsid w:val="00AA0E22"/>
    <w:rsid w:val="00AA1B73"/>
    <w:rsid w:val="00AA3EDF"/>
    <w:rsid w:val="00AA5EA1"/>
    <w:rsid w:val="00AB085B"/>
    <w:rsid w:val="00AB218D"/>
    <w:rsid w:val="00AB298B"/>
    <w:rsid w:val="00AB3449"/>
    <w:rsid w:val="00AB3968"/>
    <w:rsid w:val="00AB407E"/>
    <w:rsid w:val="00AB5653"/>
    <w:rsid w:val="00AB7321"/>
    <w:rsid w:val="00AC07BC"/>
    <w:rsid w:val="00AC1323"/>
    <w:rsid w:val="00AC15D8"/>
    <w:rsid w:val="00AC1973"/>
    <w:rsid w:val="00AC29B0"/>
    <w:rsid w:val="00AC5A56"/>
    <w:rsid w:val="00AC5C84"/>
    <w:rsid w:val="00AC6707"/>
    <w:rsid w:val="00AC7FFC"/>
    <w:rsid w:val="00AD14E7"/>
    <w:rsid w:val="00AD477D"/>
    <w:rsid w:val="00AD55A7"/>
    <w:rsid w:val="00AD6FBD"/>
    <w:rsid w:val="00AE18B9"/>
    <w:rsid w:val="00AE1BBC"/>
    <w:rsid w:val="00AE2A35"/>
    <w:rsid w:val="00AE3B8D"/>
    <w:rsid w:val="00AE584E"/>
    <w:rsid w:val="00AE5901"/>
    <w:rsid w:val="00AE5D03"/>
    <w:rsid w:val="00AE7929"/>
    <w:rsid w:val="00AF03D4"/>
    <w:rsid w:val="00AF0E36"/>
    <w:rsid w:val="00AF3021"/>
    <w:rsid w:val="00AF4468"/>
    <w:rsid w:val="00AF4AEB"/>
    <w:rsid w:val="00AF7492"/>
    <w:rsid w:val="00B01363"/>
    <w:rsid w:val="00B01746"/>
    <w:rsid w:val="00B02B4C"/>
    <w:rsid w:val="00B02E88"/>
    <w:rsid w:val="00B100BB"/>
    <w:rsid w:val="00B1181D"/>
    <w:rsid w:val="00B12EA3"/>
    <w:rsid w:val="00B131F8"/>
    <w:rsid w:val="00B167F5"/>
    <w:rsid w:val="00B1758A"/>
    <w:rsid w:val="00B220AB"/>
    <w:rsid w:val="00B23559"/>
    <w:rsid w:val="00B251CF"/>
    <w:rsid w:val="00B25831"/>
    <w:rsid w:val="00B26EDC"/>
    <w:rsid w:val="00B315BE"/>
    <w:rsid w:val="00B3339C"/>
    <w:rsid w:val="00B370FF"/>
    <w:rsid w:val="00B372F8"/>
    <w:rsid w:val="00B40DA9"/>
    <w:rsid w:val="00B40FCE"/>
    <w:rsid w:val="00B44FC1"/>
    <w:rsid w:val="00B45B88"/>
    <w:rsid w:val="00B45EE7"/>
    <w:rsid w:val="00B4783F"/>
    <w:rsid w:val="00B50A31"/>
    <w:rsid w:val="00B51601"/>
    <w:rsid w:val="00B516AF"/>
    <w:rsid w:val="00B552D3"/>
    <w:rsid w:val="00B566E3"/>
    <w:rsid w:val="00B614AA"/>
    <w:rsid w:val="00B6188B"/>
    <w:rsid w:val="00B6218F"/>
    <w:rsid w:val="00B63A43"/>
    <w:rsid w:val="00B6678E"/>
    <w:rsid w:val="00B66ED8"/>
    <w:rsid w:val="00B67196"/>
    <w:rsid w:val="00B676FB"/>
    <w:rsid w:val="00B729DC"/>
    <w:rsid w:val="00B74B3B"/>
    <w:rsid w:val="00B759E6"/>
    <w:rsid w:val="00B7679E"/>
    <w:rsid w:val="00B900F6"/>
    <w:rsid w:val="00B91E93"/>
    <w:rsid w:val="00B92175"/>
    <w:rsid w:val="00B925E0"/>
    <w:rsid w:val="00B93238"/>
    <w:rsid w:val="00B96580"/>
    <w:rsid w:val="00BA1757"/>
    <w:rsid w:val="00BA769C"/>
    <w:rsid w:val="00BB3015"/>
    <w:rsid w:val="00BB3758"/>
    <w:rsid w:val="00BB3FC3"/>
    <w:rsid w:val="00BB51F7"/>
    <w:rsid w:val="00BB72F4"/>
    <w:rsid w:val="00BC0D35"/>
    <w:rsid w:val="00BC2164"/>
    <w:rsid w:val="00BC293D"/>
    <w:rsid w:val="00BC4188"/>
    <w:rsid w:val="00BC7904"/>
    <w:rsid w:val="00BD16ED"/>
    <w:rsid w:val="00BD17D9"/>
    <w:rsid w:val="00BD65CE"/>
    <w:rsid w:val="00BD6D90"/>
    <w:rsid w:val="00BE73AE"/>
    <w:rsid w:val="00BE7AE1"/>
    <w:rsid w:val="00BF3C46"/>
    <w:rsid w:val="00BF459D"/>
    <w:rsid w:val="00BF4AEE"/>
    <w:rsid w:val="00BF70BD"/>
    <w:rsid w:val="00C0103A"/>
    <w:rsid w:val="00C01CD4"/>
    <w:rsid w:val="00C01E07"/>
    <w:rsid w:val="00C05C15"/>
    <w:rsid w:val="00C05FAD"/>
    <w:rsid w:val="00C062AC"/>
    <w:rsid w:val="00C07993"/>
    <w:rsid w:val="00C1169C"/>
    <w:rsid w:val="00C16CF3"/>
    <w:rsid w:val="00C17945"/>
    <w:rsid w:val="00C211B9"/>
    <w:rsid w:val="00C22355"/>
    <w:rsid w:val="00C27FDD"/>
    <w:rsid w:val="00C30547"/>
    <w:rsid w:val="00C36598"/>
    <w:rsid w:val="00C373C4"/>
    <w:rsid w:val="00C375A2"/>
    <w:rsid w:val="00C4307E"/>
    <w:rsid w:val="00C432A3"/>
    <w:rsid w:val="00C46114"/>
    <w:rsid w:val="00C475BA"/>
    <w:rsid w:val="00C475D5"/>
    <w:rsid w:val="00C53719"/>
    <w:rsid w:val="00C544AB"/>
    <w:rsid w:val="00C552B9"/>
    <w:rsid w:val="00C55F16"/>
    <w:rsid w:val="00C60DBE"/>
    <w:rsid w:val="00C63111"/>
    <w:rsid w:val="00C63C3B"/>
    <w:rsid w:val="00C64595"/>
    <w:rsid w:val="00C70436"/>
    <w:rsid w:val="00C7172D"/>
    <w:rsid w:val="00C727F7"/>
    <w:rsid w:val="00C72C4D"/>
    <w:rsid w:val="00C74343"/>
    <w:rsid w:val="00C74F1B"/>
    <w:rsid w:val="00C75986"/>
    <w:rsid w:val="00C76C2E"/>
    <w:rsid w:val="00C80446"/>
    <w:rsid w:val="00C80612"/>
    <w:rsid w:val="00C817D3"/>
    <w:rsid w:val="00C828E5"/>
    <w:rsid w:val="00C879A3"/>
    <w:rsid w:val="00C912EA"/>
    <w:rsid w:val="00C91749"/>
    <w:rsid w:val="00C94169"/>
    <w:rsid w:val="00C951E1"/>
    <w:rsid w:val="00C95EE2"/>
    <w:rsid w:val="00C95FAD"/>
    <w:rsid w:val="00C965FC"/>
    <w:rsid w:val="00C971A1"/>
    <w:rsid w:val="00CA1523"/>
    <w:rsid w:val="00CA2C81"/>
    <w:rsid w:val="00CA5467"/>
    <w:rsid w:val="00CA6080"/>
    <w:rsid w:val="00CA6D9B"/>
    <w:rsid w:val="00CB06B4"/>
    <w:rsid w:val="00CB1175"/>
    <w:rsid w:val="00CB3CA8"/>
    <w:rsid w:val="00CB54AB"/>
    <w:rsid w:val="00CB55DB"/>
    <w:rsid w:val="00CC18F3"/>
    <w:rsid w:val="00CC1B94"/>
    <w:rsid w:val="00CC3641"/>
    <w:rsid w:val="00CC6111"/>
    <w:rsid w:val="00CC632F"/>
    <w:rsid w:val="00CC785D"/>
    <w:rsid w:val="00CD189B"/>
    <w:rsid w:val="00CD5C8E"/>
    <w:rsid w:val="00CD5DBD"/>
    <w:rsid w:val="00CD7D85"/>
    <w:rsid w:val="00CE387F"/>
    <w:rsid w:val="00CE5F77"/>
    <w:rsid w:val="00CF0279"/>
    <w:rsid w:val="00CF1820"/>
    <w:rsid w:val="00CF38A5"/>
    <w:rsid w:val="00CF59E1"/>
    <w:rsid w:val="00CF7157"/>
    <w:rsid w:val="00D030E7"/>
    <w:rsid w:val="00D06EEB"/>
    <w:rsid w:val="00D1123A"/>
    <w:rsid w:val="00D120B7"/>
    <w:rsid w:val="00D12399"/>
    <w:rsid w:val="00D12F71"/>
    <w:rsid w:val="00D132FD"/>
    <w:rsid w:val="00D16372"/>
    <w:rsid w:val="00D25010"/>
    <w:rsid w:val="00D33C0A"/>
    <w:rsid w:val="00D4073E"/>
    <w:rsid w:val="00D40A69"/>
    <w:rsid w:val="00D4164F"/>
    <w:rsid w:val="00D42A90"/>
    <w:rsid w:val="00D442E1"/>
    <w:rsid w:val="00D46DAB"/>
    <w:rsid w:val="00D46E92"/>
    <w:rsid w:val="00D47AEF"/>
    <w:rsid w:val="00D507E9"/>
    <w:rsid w:val="00D50B6D"/>
    <w:rsid w:val="00D51143"/>
    <w:rsid w:val="00D527D4"/>
    <w:rsid w:val="00D528A9"/>
    <w:rsid w:val="00D53205"/>
    <w:rsid w:val="00D545A7"/>
    <w:rsid w:val="00D556AF"/>
    <w:rsid w:val="00D55CC2"/>
    <w:rsid w:val="00D57E9D"/>
    <w:rsid w:val="00D60146"/>
    <w:rsid w:val="00D6121F"/>
    <w:rsid w:val="00D61C52"/>
    <w:rsid w:val="00D62CA7"/>
    <w:rsid w:val="00D66B2D"/>
    <w:rsid w:val="00D7040B"/>
    <w:rsid w:val="00D713A0"/>
    <w:rsid w:val="00D724CD"/>
    <w:rsid w:val="00D72BB0"/>
    <w:rsid w:val="00D732D6"/>
    <w:rsid w:val="00D73B95"/>
    <w:rsid w:val="00D7403B"/>
    <w:rsid w:val="00D768DA"/>
    <w:rsid w:val="00D82849"/>
    <w:rsid w:val="00D83384"/>
    <w:rsid w:val="00D84CF4"/>
    <w:rsid w:val="00D852F6"/>
    <w:rsid w:val="00D8557F"/>
    <w:rsid w:val="00D93601"/>
    <w:rsid w:val="00D9436E"/>
    <w:rsid w:val="00D94DE9"/>
    <w:rsid w:val="00D951A6"/>
    <w:rsid w:val="00D95877"/>
    <w:rsid w:val="00D95EBD"/>
    <w:rsid w:val="00DA2067"/>
    <w:rsid w:val="00DA4905"/>
    <w:rsid w:val="00DA622D"/>
    <w:rsid w:val="00DA67D2"/>
    <w:rsid w:val="00DA70FD"/>
    <w:rsid w:val="00DB24DF"/>
    <w:rsid w:val="00DB26AB"/>
    <w:rsid w:val="00DB3145"/>
    <w:rsid w:val="00DB5CA5"/>
    <w:rsid w:val="00DB666B"/>
    <w:rsid w:val="00DC0450"/>
    <w:rsid w:val="00DC1370"/>
    <w:rsid w:val="00DD17B1"/>
    <w:rsid w:val="00DD29BF"/>
    <w:rsid w:val="00DD605A"/>
    <w:rsid w:val="00DE2927"/>
    <w:rsid w:val="00DE4BF6"/>
    <w:rsid w:val="00DE4F10"/>
    <w:rsid w:val="00DE590A"/>
    <w:rsid w:val="00DE5DCF"/>
    <w:rsid w:val="00DF066C"/>
    <w:rsid w:val="00DF4FA6"/>
    <w:rsid w:val="00DF59F6"/>
    <w:rsid w:val="00DF6E52"/>
    <w:rsid w:val="00E00542"/>
    <w:rsid w:val="00E00D51"/>
    <w:rsid w:val="00E0156B"/>
    <w:rsid w:val="00E02019"/>
    <w:rsid w:val="00E03F95"/>
    <w:rsid w:val="00E04B09"/>
    <w:rsid w:val="00E07368"/>
    <w:rsid w:val="00E10149"/>
    <w:rsid w:val="00E13A53"/>
    <w:rsid w:val="00E16108"/>
    <w:rsid w:val="00E231EA"/>
    <w:rsid w:val="00E2372A"/>
    <w:rsid w:val="00E238CF"/>
    <w:rsid w:val="00E26FBB"/>
    <w:rsid w:val="00E278DF"/>
    <w:rsid w:val="00E31B80"/>
    <w:rsid w:val="00E346DE"/>
    <w:rsid w:val="00E352AF"/>
    <w:rsid w:val="00E37C19"/>
    <w:rsid w:val="00E406D2"/>
    <w:rsid w:val="00E40894"/>
    <w:rsid w:val="00E436D9"/>
    <w:rsid w:val="00E46887"/>
    <w:rsid w:val="00E52FC2"/>
    <w:rsid w:val="00E54CF3"/>
    <w:rsid w:val="00E5673C"/>
    <w:rsid w:val="00E60EB6"/>
    <w:rsid w:val="00E622BF"/>
    <w:rsid w:val="00E70C5E"/>
    <w:rsid w:val="00E77843"/>
    <w:rsid w:val="00E810C0"/>
    <w:rsid w:val="00E817DF"/>
    <w:rsid w:val="00E81D70"/>
    <w:rsid w:val="00E838B2"/>
    <w:rsid w:val="00E8773E"/>
    <w:rsid w:val="00E91BE1"/>
    <w:rsid w:val="00E92520"/>
    <w:rsid w:val="00E9379C"/>
    <w:rsid w:val="00E93995"/>
    <w:rsid w:val="00E9612F"/>
    <w:rsid w:val="00E967FD"/>
    <w:rsid w:val="00E96BA3"/>
    <w:rsid w:val="00EA0C21"/>
    <w:rsid w:val="00EB1D5B"/>
    <w:rsid w:val="00EB3CF7"/>
    <w:rsid w:val="00EC3B7C"/>
    <w:rsid w:val="00EC4A2B"/>
    <w:rsid w:val="00EC6345"/>
    <w:rsid w:val="00EC74BC"/>
    <w:rsid w:val="00ED0C6A"/>
    <w:rsid w:val="00ED1163"/>
    <w:rsid w:val="00ED18C9"/>
    <w:rsid w:val="00ED1DEB"/>
    <w:rsid w:val="00ED20A4"/>
    <w:rsid w:val="00ED2647"/>
    <w:rsid w:val="00ED27B7"/>
    <w:rsid w:val="00ED4ACC"/>
    <w:rsid w:val="00ED6212"/>
    <w:rsid w:val="00ED6A65"/>
    <w:rsid w:val="00EE1655"/>
    <w:rsid w:val="00EE393A"/>
    <w:rsid w:val="00EE500F"/>
    <w:rsid w:val="00EE53E0"/>
    <w:rsid w:val="00EF2CE0"/>
    <w:rsid w:val="00EF358E"/>
    <w:rsid w:val="00EF5125"/>
    <w:rsid w:val="00EF789F"/>
    <w:rsid w:val="00EF7E56"/>
    <w:rsid w:val="00F014DA"/>
    <w:rsid w:val="00F014DB"/>
    <w:rsid w:val="00F02BD1"/>
    <w:rsid w:val="00F068C2"/>
    <w:rsid w:val="00F07500"/>
    <w:rsid w:val="00F20C44"/>
    <w:rsid w:val="00F21EF4"/>
    <w:rsid w:val="00F22EC2"/>
    <w:rsid w:val="00F23464"/>
    <w:rsid w:val="00F244D6"/>
    <w:rsid w:val="00F2699B"/>
    <w:rsid w:val="00F3155F"/>
    <w:rsid w:val="00F34789"/>
    <w:rsid w:val="00F34B45"/>
    <w:rsid w:val="00F40082"/>
    <w:rsid w:val="00F401EA"/>
    <w:rsid w:val="00F45621"/>
    <w:rsid w:val="00F45B83"/>
    <w:rsid w:val="00F46DA4"/>
    <w:rsid w:val="00F4719C"/>
    <w:rsid w:val="00F473DD"/>
    <w:rsid w:val="00F47A77"/>
    <w:rsid w:val="00F47EA4"/>
    <w:rsid w:val="00F47F3B"/>
    <w:rsid w:val="00F503A5"/>
    <w:rsid w:val="00F52B65"/>
    <w:rsid w:val="00F53620"/>
    <w:rsid w:val="00F54AA6"/>
    <w:rsid w:val="00F55A72"/>
    <w:rsid w:val="00F5616A"/>
    <w:rsid w:val="00F61D52"/>
    <w:rsid w:val="00F62A83"/>
    <w:rsid w:val="00F63C3C"/>
    <w:rsid w:val="00F64E26"/>
    <w:rsid w:val="00F73638"/>
    <w:rsid w:val="00F73AE1"/>
    <w:rsid w:val="00F755CB"/>
    <w:rsid w:val="00F75A59"/>
    <w:rsid w:val="00F75B5C"/>
    <w:rsid w:val="00F77E5D"/>
    <w:rsid w:val="00F813B0"/>
    <w:rsid w:val="00F82963"/>
    <w:rsid w:val="00F82E1C"/>
    <w:rsid w:val="00F85131"/>
    <w:rsid w:val="00F860DF"/>
    <w:rsid w:val="00F91F4F"/>
    <w:rsid w:val="00F93363"/>
    <w:rsid w:val="00F942B0"/>
    <w:rsid w:val="00F95696"/>
    <w:rsid w:val="00F9728D"/>
    <w:rsid w:val="00F9778E"/>
    <w:rsid w:val="00FA0E13"/>
    <w:rsid w:val="00FA189D"/>
    <w:rsid w:val="00FA18D5"/>
    <w:rsid w:val="00FA4008"/>
    <w:rsid w:val="00FA4351"/>
    <w:rsid w:val="00FA4920"/>
    <w:rsid w:val="00FA63B8"/>
    <w:rsid w:val="00FA66A4"/>
    <w:rsid w:val="00FB65F2"/>
    <w:rsid w:val="00FB7417"/>
    <w:rsid w:val="00FC7222"/>
    <w:rsid w:val="00FC740F"/>
    <w:rsid w:val="00FD4AE8"/>
    <w:rsid w:val="00FD4B4B"/>
    <w:rsid w:val="00FD50F0"/>
    <w:rsid w:val="00FE0F2B"/>
    <w:rsid w:val="00FE2C6D"/>
    <w:rsid w:val="00FE4F37"/>
    <w:rsid w:val="00FE6DF1"/>
    <w:rsid w:val="00FE783F"/>
    <w:rsid w:val="00FF59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BF9688E"/>
  <w15:chartTrackingRefBased/>
  <w15:docId w15:val="{30CBC922-B55D-4C0B-8C2E-E2FCBFC8E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6E1B"/>
    <w:pPr>
      <w:widowControl w:val="0"/>
      <w:jc w:val="both"/>
    </w:pPr>
  </w:style>
  <w:style w:type="paragraph" w:styleId="1">
    <w:name w:val="heading 1"/>
    <w:basedOn w:val="a"/>
    <w:next w:val="a"/>
    <w:link w:val="10"/>
    <w:uiPriority w:val="9"/>
    <w:qFormat/>
    <w:rsid w:val="00397335"/>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5EEF"/>
    <w:pPr>
      <w:tabs>
        <w:tab w:val="center" w:pos="4252"/>
        <w:tab w:val="right" w:pos="8504"/>
      </w:tabs>
      <w:snapToGrid w:val="0"/>
    </w:pPr>
  </w:style>
  <w:style w:type="character" w:customStyle="1" w:styleId="a4">
    <w:name w:val="ヘッダー (文字)"/>
    <w:basedOn w:val="a0"/>
    <w:link w:val="a3"/>
    <w:uiPriority w:val="99"/>
    <w:rsid w:val="00815EEF"/>
  </w:style>
  <w:style w:type="paragraph" w:styleId="a5">
    <w:name w:val="footer"/>
    <w:basedOn w:val="a"/>
    <w:link w:val="a6"/>
    <w:uiPriority w:val="99"/>
    <w:unhideWhenUsed/>
    <w:rsid w:val="00815EEF"/>
    <w:pPr>
      <w:tabs>
        <w:tab w:val="center" w:pos="4252"/>
        <w:tab w:val="right" w:pos="8504"/>
      </w:tabs>
      <w:snapToGrid w:val="0"/>
    </w:pPr>
  </w:style>
  <w:style w:type="character" w:customStyle="1" w:styleId="a6">
    <w:name w:val="フッター (文字)"/>
    <w:basedOn w:val="a0"/>
    <w:link w:val="a5"/>
    <w:uiPriority w:val="99"/>
    <w:rsid w:val="00815EEF"/>
  </w:style>
  <w:style w:type="character" w:styleId="a7">
    <w:name w:val="Placeholder Text"/>
    <w:basedOn w:val="a0"/>
    <w:uiPriority w:val="99"/>
    <w:semiHidden/>
    <w:rsid w:val="00F23464"/>
    <w:rPr>
      <w:color w:val="808080"/>
    </w:rPr>
  </w:style>
  <w:style w:type="character" w:styleId="a8">
    <w:name w:val="annotation reference"/>
    <w:basedOn w:val="a0"/>
    <w:uiPriority w:val="99"/>
    <w:semiHidden/>
    <w:unhideWhenUsed/>
    <w:rsid w:val="007F4DCE"/>
    <w:rPr>
      <w:sz w:val="18"/>
      <w:szCs w:val="18"/>
    </w:rPr>
  </w:style>
  <w:style w:type="paragraph" w:styleId="a9">
    <w:name w:val="annotation text"/>
    <w:basedOn w:val="a"/>
    <w:link w:val="aa"/>
    <w:uiPriority w:val="99"/>
    <w:semiHidden/>
    <w:unhideWhenUsed/>
    <w:rsid w:val="007F4DCE"/>
    <w:pPr>
      <w:jc w:val="left"/>
    </w:pPr>
  </w:style>
  <w:style w:type="character" w:customStyle="1" w:styleId="aa">
    <w:name w:val="コメント文字列 (文字)"/>
    <w:basedOn w:val="a0"/>
    <w:link w:val="a9"/>
    <w:uiPriority w:val="99"/>
    <w:semiHidden/>
    <w:rsid w:val="007F4DCE"/>
  </w:style>
  <w:style w:type="paragraph" w:styleId="ab">
    <w:name w:val="annotation subject"/>
    <w:basedOn w:val="a9"/>
    <w:next w:val="a9"/>
    <w:link w:val="ac"/>
    <w:uiPriority w:val="99"/>
    <w:semiHidden/>
    <w:unhideWhenUsed/>
    <w:rsid w:val="007F4DCE"/>
    <w:rPr>
      <w:b/>
      <w:bCs/>
    </w:rPr>
  </w:style>
  <w:style w:type="character" w:customStyle="1" w:styleId="ac">
    <w:name w:val="コメント内容 (文字)"/>
    <w:basedOn w:val="aa"/>
    <w:link w:val="ab"/>
    <w:uiPriority w:val="99"/>
    <w:semiHidden/>
    <w:rsid w:val="007F4DCE"/>
    <w:rPr>
      <w:b/>
      <w:bCs/>
    </w:rPr>
  </w:style>
  <w:style w:type="paragraph" w:styleId="ad">
    <w:name w:val="Balloon Text"/>
    <w:basedOn w:val="a"/>
    <w:link w:val="ae"/>
    <w:uiPriority w:val="99"/>
    <w:semiHidden/>
    <w:unhideWhenUsed/>
    <w:rsid w:val="007F4DCE"/>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7F4DCE"/>
    <w:rPr>
      <w:rFonts w:asciiTheme="majorHAnsi" w:eastAsiaTheme="majorEastAsia" w:hAnsiTheme="majorHAnsi" w:cstheme="majorBidi"/>
      <w:sz w:val="18"/>
      <w:szCs w:val="18"/>
    </w:rPr>
  </w:style>
  <w:style w:type="table" w:styleId="af">
    <w:name w:val="Table Grid"/>
    <w:basedOn w:val="a1"/>
    <w:uiPriority w:val="39"/>
    <w:rsid w:val="00F75A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397335"/>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6985">
      <w:bodyDiv w:val="1"/>
      <w:marLeft w:val="0"/>
      <w:marRight w:val="0"/>
      <w:marTop w:val="0"/>
      <w:marBottom w:val="0"/>
      <w:divBdr>
        <w:top w:val="none" w:sz="0" w:space="0" w:color="auto"/>
        <w:left w:val="none" w:sz="0" w:space="0" w:color="auto"/>
        <w:bottom w:val="none" w:sz="0" w:space="0" w:color="auto"/>
        <w:right w:val="none" w:sz="0" w:space="0" w:color="auto"/>
      </w:divBdr>
    </w:div>
    <w:div w:id="143089974">
      <w:bodyDiv w:val="1"/>
      <w:marLeft w:val="0"/>
      <w:marRight w:val="0"/>
      <w:marTop w:val="0"/>
      <w:marBottom w:val="0"/>
      <w:divBdr>
        <w:top w:val="none" w:sz="0" w:space="0" w:color="auto"/>
        <w:left w:val="none" w:sz="0" w:space="0" w:color="auto"/>
        <w:bottom w:val="none" w:sz="0" w:space="0" w:color="auto"/>
        <w:right w:val="none" w:sz="0" w:space="0" w:color="auto"/>
      </w:divBdr>
    </w:div>
    <w:div w:id="206070874">
      <w:bodyDiv w:val="1"/>
      <w:marLeft w:val="0"/>
      <w:marRight w:val="0"/>
      <w:marTop w:val="0"/>
      <w:marBottom w:val="0"/>
      <w:divBdr>
        <w:top w:val="none" w:sz="0" w:space="0" w:color="auto"/>
        <w:left w:val="none" w:sz="0" w:space="0" w:color="auto"/>
        <w:bottom w:val="none" w:sz="0" w:space="0" w:color="auto"/>
        <w:right w:val="none" w:sz="0" w:space="0" w:color="auto"/>
      </w:divBdr>
    </w:div>
    <w:div w:id="330252778">
      <w:bodyDiv w:val="1"/>
      <w:marLeft w:val="0"/>
      <w:marRight w:val="0"/>
      <w:marTop w:val="0"/>
      <w:marBottom w:val="0"/>
      <w:divBdr>
        <w:top w:val="none" w:sz="0" w:space="0" w:color="auto"/>
        <w:left w:val="none" w:sz="0" w:space="0" w:color="auto"/>
        <w:bottom w:val="none" w:sz="0" w:space="0" w:color="auto"/>
        <w:right w:val="none" w:sz="0" w:space="0" w:color="auto"/>
      </w:divBdr>
    </w:div>
    <w:div w:id="1096094509">
      <w:bodyDiv w:val="1"/>
      <w:marLeft w:val="0"/>
      <w:marRight w:val="0"/>
      <w:marTop w:val="0"/>
      <w:marBottom w:val="0"/>
      <w:divBdr>
        <w:top w:val="none" w:sz="0" w:space="0" w:color="auto"/>
        <w:left w:val="none" w:sz="0" w:space="0" w:color="auto"/>
        <w:bottom w:val="none" w:sz="0" w:space="0" w:color="auto"/>
        <w:right w:val="none" w:sz="0" w:space="0" w:color="auto"/>
      </w:divBdr>
    </w:div>
    <w:div w:id="1358194513">
      <w:bodyDiv w:val="1"/>
      <w:marLeft w:val="0"/>
      <w:marRight w:val="0"/>
      <w:marTop w:val="0"/>
      <w:marBottom w:val="0"/>
      <w:divBdr>
        <w:top w:val="none" w:sz="0" w:space="0" w:color="auto"/>
        <w:left w:val="none" w:sz="0" w:space="0" w:color="auto"/>
        <w:bottom w:val="none" w:sz="0" w:space="0" w:color="auto"/>
        <w:right w:val="none" w:sz="0" w:space="0" w:color="auto"/>
      </w:divBdr>
    </w:div>
    <w:div w:id="1450976519">
      <w:bodyDiv w:val="1"/>
      <w:marLeft w:val="0"/>
      <w:marRight w:val="0"/>
      <w:marTop w:val="0"/>
      <w:marBottom w:val="0"/>
      <w:divBdr>
        <w:top w:val="none" w:sz="0" w:space="0" w:color="auto"/>
        <w:left w:val="none" w:sz="0" w:space="0" w:color="auto"/>
        <w:bottom w:val="none" w:sz="0" w:space="0" w:color="auto"/>
        <w:right w:val="none" w:sz="0" w:space="0" w:color="auto"/>
      </w:divBdr>
    </w:div>
    <w:div w:id="1475828181">
      <w:bodyDiv w:val="1"/>
      <w:marLeft w:val="0"/>
      <w:marRight w:val="0"/>
      <w:marTop w:val="0"/>
      <w:marBottom w:val="0"/>
      <w:divBdr>
        <w:top w:val="none" w:sz="0" w:space="0" w:color="auto"/>
        <w:left w:val="none" w:sz="0" w:space="0" w:color="auto"/>
        <w:bottom w:val="none" w:sz="0" w:space="0" w:color="auto"/>
        <w:right w:val="none" w:sz="0" w:space="0" w:color="auto"/>
      </w:divBdr>
    </w:div>
    <w:div w:id="1529490737">
      <w:bodyDiv w:val="1"/>
      <w:marLeft w:val="0"/>
      <w:marRight w:val="0"/>
      <w:marTop w:val="0"/>
      <w:marBottom w:val="0"/>
      <w:divBdr>
        <w:top w:val="none" w:sz="0" w:space="0" w:color="auto"/>
        <w:left w:val="none" w:sz="0" w:space="0" w:color="auto"/>
        <w:bottom w:val="none" w:sz="0" w:space="0" w:color="auto"/>
        <w:right w:val="none" w:sz="0" w:space="0" w:color="auto"/>
      </w:divBdr>
    </w:div>
    <w:div w:id="1610579542">
      <w:bodyDiv w:val="1"/>
      <w:marLeft w:val="0"/>
      <w:marRight w:val="0"/>
      <w:marTop w:val="0"/>
      <w:marBottom w:val="0"/>
      <w:divBdr>
        <w:top w:val="none" w:sz="0" w:space="0" w:color="auto"/>
        <w:left w:val="none" w:sz="0" w:space="0" w:color="auto"/>
        <w:bottom w:val="none" w:sz="0" w:space="0" w:color="auto"/>
        <w:right w:val="none" w:sz="0" w:space="0" w:color="auto"/>
      </w:divBdr>
    </w:div>
    <w:div w:id="1917281062">
      <w:bodyDiv w:val="1"/>
      <w:marLeft w:val="0"/>
      <w:marRight w:val="0"/>
      <w:marTop w:val="0"/>
      <w:marBottom w:val="0"/>
      <w:divBdr>
        <w:top w:val="none" w:sz="0" w:space="0" w:color="auto"/>
        <w:left w:val="none" w:sz="0" w:space="0" w:color="auto"/>
        <w:bottom w:val="none" w:sz="0" w:space="0" w:color="auto"/>
        <w:right w:val="none" w:sz="0" w:space="0" w:color="auto"/>
      </w:divBdr>
    </w:div>
    <w:div w:id="1949123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footer" Target="footer2.xml"/><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chart" Target="charts/chart1.xml"/><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k515go\source\repos\Graphs\ar5&#12398;11&#27425;&#12363;&#12425;&#20316;&#25104;&#12375;&#12383;&#12461;&#12515;&#12522;&#12502;&#12524;&#12540;&#12471;&#12519;&#12531;&#12459;&#12540;&#1250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31888652676647"/>
          <c:y val="1.4703995333916593E-2"/>
          <c:w val="0.8635195294849668"/>
          <c:h val="0.8199964717895829"/>
        </c:manualLayout>
      </c:layout>
      <c:scatterChart>
        <c:scatterStyle val="lineMarker"/>
        <c:varyColors val="0"/>
        <c:ser>
          <c:idx val="0"/>
          <c:order val="0"/>
          <c:spPr>
            <a:ln w="28575" cap="rnd">
              <a:noFill/>
              <a:round/>
            </a:ln>
            <a:effectLst/>
          </c:spPr>
          <c:marker>
            <c:symbol val="circle"/>
            <c:size val="3"/>
            <c:spPr>
              <a:solidFill>
                <a:schemeClr val="accent1"/>
              </a:solidFill>
              <a:ln w="9525">
                <a:solidFill>
                  <a:schemeClr val="accent1"/>
                </a:solidFill>
              </a:ln>
              <a:effectLst/>
            </c:spPr>
          </c:marker>
          <c:xVal>
            <c:numRef>
              <c:f>Sheet1!$A$1:$A$195</c:f>
              <c:numCache>
                <c:formatCode>General</c:formatCode>
                <c:ptCount val="82"/>
                <c:pt idx="0">
                  <c:v>0</c:v>
                </c:pt>
                <c:pt idx="1">
                  <c:v>2</c:v>
                </c:pt>
                <c:pt idx="2">
                  <c:v>3</c:v>
                </c:pt>
                <c:pt idx="3">
                  <c:v>5</c:v>
                </c:pt>
                <c:pt idx="4">
                  <c:v>7</c:v>
                </c:pt>
                <c:pt idx="5">
                  <c:v>11</c:v>
                </c:pt>
                <c:pt idx="6">
                  <c:v>13</c:v>
                </c:pt>
                <c:pt idx="7">
                  <c:v>14</c:v>
                </c:pt>
                <c:pt idx="8">
                  <c:v>15</c:v>
                </c:pt>
                <c:pt idx="9">
                  <c:v>18</c:v>
                </c:pt>
                <c:pt idx="10">
                  <c:v>20</c:v>
                </c:pt>
                <c:pt idx="11">
                  <c:v>21</c:v>
                </c:pt>
                <c:pt idx="12">
                  <c:v>23</c:v>
                </c:pt>
                <c:pt idx="13">
                  <c:v>24</c:v>
                </c:pt>
                <c:pt idx="14">
                  <c:v>26</c:v>
                </c:pt>
                <c:pt idx="15">
                  <c:v>28</c:v>
                </c:pt>
                <c:pt idx="16">
                  <c:v>30</c:v>
                </c:pt>
                <c:pt idx="17">
                  <c:v>33</c:v>
                </c:pt>
                <c:pt idx="18">
                  <c:v>36</c:v>
                </c:pt>
                <c:pt idx="19">
                  <c:v>38</c:v>
                </c:pt>
                <c:pt idx="20">
                  <c:v>41</c:v>
                </c:pt>
                <c:pt idx="21">
                  <c:v>43</c:v>
                </c:pt>
                <c:pt idx="22">
                  <c:v>46</c:v>
                </c:pt>
                <c:pt idx="23">
                  <c:v>48</c:v>
                </c:pt>
                <c:pt idx="24">
                  <c:v>52</c:v>
                </c:pt>
                <c:pt idx="25">
                  <c:v>54</c:v>
                </c:pt>
                <c:pt idx="26">
                  <c:v>57</c:v>
                </c:pt>
                <c:pt idx="27">
                  <c:v>59</c:v>
                </c:pt>
                <c:pt idx="28">
                  <c:v>62</c:v>
                </c:pt>
                <c:pt idx="29">
                  <c:v>65</c:v>
                </c:pt>
                <c:pt idx="30">
                  <c:v>69</c:v>
                </c:pt>
                <c:pt idx="31">
                  <c:v>71</c:v>
                </c:pt>
                <c:pt idx="32">
                  <c:v>75</c:v>
                </c:pt>
                <c:pt idx="33">
                  <c:v>78</c:v>
                </c:pt>
                <c:pt idx="34">
                  <c:v>81</c:v>
                </c:pt>
                <c:pt idx="35">
                  <c:v>84</c:v>
                </c:pt>
                <c:pt idx="36">
                  <c:v>89</c:v>
                </c:pt>
                <c:pt idx="37">
                  <c:v>92</c:v>
                </c:pt>
                <c:pt idx="38">
                  <c:v>93</c:v>
                </c:pt>
                <c:pt idx="39">
                  <c:v>97</c:v>
                </c:pt>
                <c:pt idx="40">
                  <c:v>100</c:v>
                </c:pt>
                <c:pt idx="41">
                  <c:v>105</c:v>
                </c:pt>
                <c:pt idx="42">
                  <c:v>110</c:v>
                </c:pt>
                <c:pt idx="43">
                  <c:v>114</c:v>
                </c:pt>
                <c:pt idx="44">
                  <c:v>120</c:v>
                </c:pt>
                <c:pt idx="45">
                  <c:v>125</c:v>
                </c:pt>
                <c:pt idx="46">
                  <c:v>130</c:v>
                </c:pt>
                <c:pt idx="47">
                  <c:v>137</c:v>
                </c:pt>
                <c:pt idx="48">
                  <c:v>143</c:v>
                </c:pt>
                <c:pt idx="49">
                  <c:v>154</c:v>
                </c:pt>
                <c:pt idx="50">
                  <c:v>163</c:v>
                </c:pt>
                <c:pt idx="51">
                  <c:v>164</c:v>
                </c:pt>
                <c:pt idx="52">
                  <c:v>165</c:v>
                </c:pt>
                <c:pt idx="53">
                  <c:v>166</c:v>
                </c:pt>
                <c:pt idx="54">
                  <c:v>167</c:v>
                </c:pt>
                <c:pt idx="55">
                  <c:v>168</c:v>
                </c:pt>
                <c:pt idx="56">
                  <c:v>169</c:v>
                </c:pt>
                <c:pt idx="57">
                  <c:v>170</c:v>
                </c:pt>
                <c:pt idx="58">
                  <c:v>171</c:v>
                </c:pt>
                <c:pt idx="59">
                  <c:v>172</c:v>
                </c:pt>
                <c:pt idx="60">
                  <c:v>173</c:v>
                </c:pt>
                <c:pt idx="61">
                  <c:v>174</c:v>
                </c:pt>
                <c:pt idx="62">
                  <c:v>175</c:v>
                </c:pt>
                <c:pt idx="63">
                  <c:v>176</c:v>
                </c:pt>
                <c:pt idx="64">
                  <c:v>177</c:v>
                </c:pt>
                <c:pt idx="65">
                  <c:v>178</c:v>
                </c:pt>
                <c:pt idx="66">
                  <c:v>179</c:v>
                </c:pt>
                <c:pt idx="67">
                  <c:v>180</c:v>
                </c:pt>
                <c:pt idx="68">
                  <c:v>181</c:v>
                </c:pt>
                <c:pt idx="69">
                  <c:v>182</c:v>
                </c:pt>
                <c:pt idx="70">
                  <c:v>183</c:v>
                </c:pt>
                <c:pt idx="71">
                  <c:v>184</c:v>
                </c:pt>
                <c:pt idx="72">
                  <c:v>185</c:v>
                </c:pt>
                <c:pt idx="73">
                  <c:v>186</c:v>
                </c:pt>
                <c:pt idx="74">
                  <c:v>187</c:v>
                </c:pt>
                <c:pt idx="75">
                  <c:v>188</c:v>
                </c:pt>
                <c:pt idx="76">
                  <c:v>189</c:v>
                </c:pt>
                <c:pt idx="77">
                  <c:v>190</c:v>
                </c:pt>
                <c:pt idx="78">
                  <c:v>191</c:v>
                </c:pt>
                <c:pt idx="79">
                  <c:v>192</c:v>
                </c:pt>
                <c:pt idx="80">
                  <c:v>193</c:v>
                </c:pt>
                <c:pt idx="81">
                  <c:v>194</c:v>
                </c:pt>
              </c:numCache>
            </c:numRef>
          </c:xVal>
          <c:yVal>
            <c:numRef>
              <c:f>Sheet1!$B$1:$B$195</c:f>
              <c:numCache>
                <c:formatCode>General</c:formatCode>
                <c:ptCount val="82"/>
                <c:pt idx="0">
                  <c:v>66.499999999999886</c:v>
                </c:pt>
                <c:pt idx="1">
                  <c:v>65.169999999999902</c:v>
                </c:pt>
                <c:pt idx="2">
                  <c:v>63.839999999999897</c:v>
                </c:pt>
                <c:pt idx="3">
                  <c:v>62.509999999999899</c:v>
                </c:pt>
                <c:pt idx="4">
                  <c:v>61.1799999999999</c:v>
                </c:pt>
                <c:pt idx="5">
                  <c:v>59.849999999999888</c:v>
                </c:pt>
                <c:pt idx="6">
                  <c:v>58.519999999999889</c:v>
                </c:pt>
                <c:pt idx="7">
                  <c:v>57.189999999999891</c:v>
                </c:pt>
                <c:pt idx="8">
                  <c:v>55.859999999999893</c:v>
                </c:pt>
                <c:pt idx="9">
                  <c:v>54.529999999999895</c:v>
                </c:pt>
                <c:pt idx="10">
                  <c:v>53.199999999999896</c:v>
                </c:pt>
                <c:pt idx="11">
                  <c:v>51.869999999999891</c:v>
                </c:pt>
                <c:pt idx="12">
                  <c:v>50.539999999999893</c:v>
                </c:pt>
                <c:pt idx="13">
                  <c:v>49.209999999999894</c:v>
                </c:pt>
                <c:pt idx="14">
                  <c:v>47.879999999999889</c:v>
                </c:pt>
                <c:pt idx="15">
                  <c:v>46.549999999999891</c:v>
                </c:pt>
                <c:pt idx="16">
                  <c:v>45.219999999999892</c:v>
                </c:pt>
                <c:pt idx="17">
                  <c:v>43.889999999999894</c:v>
                </c:pt>
                <c:pt idx="18">
                  <c:v>42.559999999999896</c:v>
                </c:pt>
                <c:pt idx="19">
                  <c:v>41.229999999999897</c:v>
                </c:pt>
                <c:pt idx="20">
                  <c:v>39.899999999999892</c:v>
                </c:pt>
                <c:pt idx="21">
                  <c:v>38.569999999999894</c:v>
                </c:pt>
                <c:pt idx="22">
                  <c:v>37.239999999999888</c:v>
                </c:pt>
                <c:pt idx="23">
                  <c:v>35.90999999999989</c:v>
                </c:pt>
                <c:pt idx="24">
                  <c:v>34.579999999999892</c:v>
                </c:pt>
                <c:pt idx="25">
                  <c:v>33.249999999999893</c:v>
                </c:pt>
                <c:pt idx="26">
                  <c:v>31.919999999999895</c:v>
                </c:pt>
                <c:pt idx="27">
                  <c:v>30.589999999999897</c:v>
                </c:pt>
                <c:pt idx="28">
                  <c:v>29.259999999999891</c:v>
                </c:pt>
                <c:pt idx="29">
                  <c:v>27.929999999999893</c:v>
                </c:pt>
                <c:pt idx="30">
                  <c:v>26.599999999999895</c:v>
                </c:pt>
                <c:pt idx="31">
                  <c:v>25.269999999999897</c:v>
                </c:pt>
                <c:pt idx="32">
                  <c:v>23.939999999999891</c:v>
                </c:pt>
                <c:pt idx="33">
                  <c:v>22.609999999999893</c:v>
                </c:pt>
                <c:pt idx="34">
                  <c:v>21.279999999999895</c:v>
                </c:pt>
                <c:pt idx="35">
                  <c:v>19.949999999999896</c:v>
                </c:pt>
                <c:pt idx="36">
                  <c:v>18.619999999999891</c:v>
                </c:pt>
                <c:pt idx="37">
                  <c:v>17.289999999999893</c:v>
                </c:pt>
                <c:pt idx="38">
                  <c:v>15.959999999999894</c:v>
                </c:pt>
                <c:pt idx="39">
                  <c:v>14.629999999999896</c:v>
                </c:pt>
                <c:pt idx="40">
                  <c:v>13.299999999999891</c:v>
                </c:pt>
                <c:pt idx="41">
                  <c:v>11.969999999999892</c:v>
                </c:pt>
                <c:pt idx="42">
                  <c:v>10.639999999999894</c:v>
                </c:pt>
                <c:pt idx="43">
                  <c:v>9.3099999999999952</c:v>
                </c:pt>
                <c:pt idx="44">
                  <c:v>7.9799999999999969</c:v>
                </c:pt>
                <c:pt idx="45">
                  <c:v>6.6499999999999915</c:v>
                </c:pt>
                <c:pt idx="46">
                  <c:v>5.3199999999999932</c:v>
                </c:pt>
                <c:pt idx="47">
                  <c:v>3.9899999999999949</c:v>
                </c:pt>
                <c:pt idx="48">
                  <c:v>2.6599999999999966</c:v>
                </c:pt>
                <c:pt idx="49">
                  <c:v>1.3299999999999912</c:v>
                </c:pt>
                <c:pt idx="50">
                  <c:v>0</c:v>
                </c:pt>
              </c:numCache>
            </c:numRef>
          </c:yVal>
          <c:smooth val="0"/>
        </c:ser>
        <c:dLbls>
          <c:showLegendKey val="0"/>
          <c:showVal val="0"/>
          <c:showCatName val="0"/>
          <c:showSerName val="0"/>
          <c:showPercent val="0"/>
          <c:showBubbleSize val="0"/>
        </c:dLbls>
        <c:axId val="530126696"/>
        <c:axId val="530127088"/>
      </c:scatterChart>
      <c:valAx>
        <c:axId val="530126696"/>
        <c:scaling>
          <c:orientation val="minMax"/>
          <c:max val="170"/>
          <c:min val="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データ番号</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30127088"/>
        <c:crosses val="autoZero"/>
        <c:crossBetween val="midCat"/>
        <c:majorUnit val="10"/>
      </c:valAx>
      <c:valAx>
        <c:axId val="530127088"/>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a:t>XUV-IR</a:t>
                </a:r>
                <a:r>
                  <a:rPr lang="ja-JP" altLang="en-US"/>
                  <a:t>ディレイ</a:t>
                </a:r>
                <a:r>
                  <a:rPr lang="en-US" altLang="ja-JP"/>
                  <a:t>[fs]</a:t>
                </a:r>
                <a:endParaRPr lang="ja-JP"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30126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5243</TotalTime>
  <Pages>1</Pages>
  <Words>2406</Words>
  <Characters>13717</Characters>
  <Application>Microsoft Office Word</Application>
  <DocSecurity>0</DocSecurity>
  <Lines>114</Lines>
  <Paragraphs>32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河西 剛</dc:creator>
  <cp:keywords/>
  <dc:description/>
  <cp:lastModifiedBy>河西 剛</cp:lastModifiedBy>
  <cp:revision>7</cp:revision>
  <cp:lastPrinted>2021-01-27T16:22:00Z</cp:lastPrinted>
  <dcterms:created xsi:type="dcterms:W3CDTF">2021-01-21T02:00:00Z</dcterms:created>
  <dcterms:modified xsi:type="dcterms:W3CDTF">2021-01-28T09:34:00Z</dcterms:modified>
</cp:coreProperties>
</file>