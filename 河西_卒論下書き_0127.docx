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77777777" w:rsidR="006201B5" w:rsidRDefault="006201B5" w:rsidP="00C01CD4">
      <w:pPr>
        <w:widowControl/>
        <w:rPr>
          <w:rFonts w:asciiTheme="minorEastAsia" w:hAnsiTheme="minorEastAsia" w:cs="Calibri"/>
          <w:b/>
          <w:color w:val="000000"/>
          <w:sz w:val="36"/>
          <w:shd w:val="clear" w:color="auto" w:fill="FFFFFF"/>
        </w:rPr>
      </w:pP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3F6A401" w:rsidR="00016ED0" w:rsidRPr="00016ED0" w:rsidRDefault="00016ED0" w:rsidP="00016ED0">
      <w:pPr>
        <w:jc w:val="center"/>
        <w:rPr>
          <w:sz w:val="32"/>
        </w:rPr>
      </w:pPr>
      <w:r w:rsidRPr="00016ED0">
        <w:rPr>
          <w:sz w:val="32"/>
        </w:rPr>
        <w:t>指導教員</w:t>
      </w:r>
      <w:r w:rsidRPr="00016ED0">
        <w:rPr>
          <w:rFonts w:hint="eastAsia"/>
          <w:sz w:val="32"/>
        </w:rPr>
        <w:t>:</w:t>
      </w:r>
      <w:r w:rsidRPr="00016ED0">
        <w:rPr>
          <w:rFonts w:hint="eastAsia"/>
          <w:sz w:val="32"/>
        </w:rPr>
        <w:t>新倉　弘倫</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C09995C" w:rsidR="007E4429"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計測データを分析した結果，赤外光の強度が</w:t>
      </w:r>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p>
    <w:p w14:paraId="474D3DA8" w14:textId="77777777" w:rsidR="0056504F" w:rsidRPr="0056504F"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15F538AB" w14:textId="0276FDEA" w:rsidR="006063E8" w:rsidRDefault="00756E1B" w:rsidP="00756E1B">
      <w:r>
        <w:tab/>
      </w:r>
      <w:r w:rsidR="00BF459D">
        <w:t xml:space="preserve">4.4 </w:t>
      </w:r>
      <w:r w:rsidR="00BF459D">
        <w:t>考察</w:t>
      </w:r>
    </w:p>
    <w:p w14:paraId="29F7B162" w14:textId="5D7950C5" w:rsidR="006063E8" w:rsidRDefault="006063E8" w:rsidP="00756E1B">
      <w:r>
        <w:tab/>
        <w:t xml:space="preserve">4.5 </w:t>
      </w:r>
      <w: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527892A2"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0FF5DBEB"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D12F71">
        <w:rPr>
          <w:rFonts w:hint="eastAsia"/>
        </w:rPr>
        <w:t>電子の収量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6A98CC3C"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4E0F0A34"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 xml:space="preserve">[2].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74DB205C"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4140FD">
        <w:rPr>
          <w:rFonts w:hint="eastAsia"/>
        </w:rPr>
        <w:t>[2</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2CFDCE12" w:rsidR="00C727F7" w:rsidRDefault="00B759E6" w:rsidP="00756E1B">
      <w:r>
        <w:rPr>
          <w:rFonts w:hint="eastAsia"/>
        </w:rPr>
        <w:t>図</w:t>
      </w:r>
      <w:r>
        <w:rPr>
          <w:rFonts w:hint="eastAsia"/>
        </w:rPr>
        <w:t>3.1</w:t>
      </w:r>
      <w:r w:rsidR="00714024">
        <w:rPr>
          <w:rFonts w:hint="eastAsia"/>
        </w:rPr>
        <w:t>は大まかに，高次高調波を発生させるための部分と，</w:t>
      </w:r>
      <w:r w:rsidR="00992FB0">
        <w:rPr>
          <w:rFonts w:hint="eastAsia"/>
        </w:rPr>
        <w:t>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x</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y</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102E04">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(c)fused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(c)fused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732D4F">
        <w:t>fused silica</w:t>
      </w:r>
      <w:r w:rsidR="003A1818">
        <w:t>の光軸に対する角度</w:t>
      </w:r>
      <w:r w:rsidR="007378FF">
        <w:rPr>
          <w:rFonts w:hint="eastAsia"/>
        </w:rPr>
        <w:t>を変化すると，レーザーの下半分が</w:t>
      </w:r>
      <w:r w:rsidR="007378FF">
        <w:rPr>
          <w:rFonts w:hint="eastAsia"/>
        </w:rPr>
        <w:t>(c)fused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x</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6FA8BF0F"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2E791A">
        <w:rPr>
          <w:rFonts w:ascii="Segoe UI Symbol" w:hAnsi="Segoe UI Symbol" w:cs="Segoe UI Symbol"/>
        </w:rPr>
        <w:t>7596ev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927A54"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34445F1"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CA2C81">
        <w:rPr>
          <w:rFonts w:ascii="Segoe UI Symbol" w:hAnsi="Segoe UI Symbol" w:cs="Segoe UI Symbol" w:hint="eastAsia"/>
        </w:rPr>
        <w:t>Fused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CA2C81">
        <w:rPr>
          <w:rFonts w:ascii="Segoe UI Symbol" w:hAnsi="Segoe UI Symbol" w:cs="Segoe UI Symbol" w:hint="eastAsia"/>
        </w:rPr>
        <w:t>Fused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777777" w:rsidR="002E6F2B" w:rsidRDefault="002E6F2B" w:rsidP="00D120B7">
            <w:pPr>
              <w:jc w:val="center"/>
              <w:rPr>
                <w:rFonts w:ascii="Segoe UI Symbol" w:hAnsi="Segoe UI Symbol" w:cs="Segoe UI Symbol"/>
              </w:rPr>
            </w:pPr>
            <w:r>
              <w:rPr>
                <w:rFonts w:ascii="Segoe UI Symbol" w:hAnsi="Segoe UI Symbol" w:cs="Segoe UI Symbol"/>
              </w:rPr>
              <w:t>F</w:t>
            </w:r>
            <w:r>
              <w:rPr>
                <w:rFonts w:ascii="Segoe UI Symbol" w:hAnsi="Segoe UI Symbol" w:cs="Segoe UI Symbol" w:hint="eastAsia"/>
              </w:rPr>
              <w:t xml:space="preserve">used </w:t>
            </w:r>
            <w:r>
              <w:rPr>
                <w:rFonts w:ascii="Segoe UI Symbol" w:hAnsi="Segoe UI Symbol" w:cs="Segoe UI Symbol"/>
              </w:rPr>
              <w:t>silica</w:t>
            </w:r>
            <w:r>
              <w:rPr>
                <w:rFonts w:ascii="Segoe UI Symbol" w:hAnsi="Segoe UI Symbol" w:cs="Segoe UI Symbol"/>
              </w:rPr>
              <w:t>の角度変化幅</w:t>
            </w:r>
            <w:r>
              <w:rPr>
                <w:rFonts w:ascii="Segoe UI Symbol" w:hAnsi="Segoe UI Symbol" w:cs="Segoe UI Symbol" w:hint="eastAsia"/>
              </w:rPr>
              <w:t>[d</w:t>
            </w:r>
            <w:r>
              <w:rPr>
                <w:rFonts w:ascii="Segoe UI Symbol" w:hAnsi="Segoe UI Symbol" w:cs="Segoe UI Symbol"/>
              </w:rPr>
              <w:t>i</w:t>
            </w:r>
            <w:r>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3DEEBE8C" w14:textId="24D6D537" w:rsidR="00591CFE" w:rsidRDefault="00A47489" w:rsidP="00442DFC">
      <w:pPr>
        <w:rPr>
          <w:ins w:id="0" w:author="NH17A" w:date="2021-01-09T19:33:00Z"/>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893E3CC"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12BE3FE2" w14:textId="3A5E4511" w:rsidR="00045CBD" w:rsidRPr="008F5546" w:rsidRDefault="00045CBD" w:rsidP="00045CBD">
      <w:pPr>
        <w:jc w:val="center"/>
        <w:rPr>
          <w:ins w:id="1" w:author="NH17A" w:date="2021-01-09T18:43:00Z"/>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42420B4E" w14:textId="77777777" w:rsidR="005C63FE" w:rsidRDefault="005C63FE" w:rsidP="00442DFC">
      <w:pP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3CDDC4C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-24≤</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-47</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-48≤</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-71</m:t>
        </m:r>
      </m:oMath>
      <w:r w:rsidR="00206E99">
        <w:rPr>
          <w:rFonts w:hint="eastAsia"/>
        </w:rPr>
        <w:t>，</w:t>
      </w:r>
      <w:r w:rsidR="00160BF0">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m:t>
        </m:r>
        <m:r>
          <m:rPr>
            <m:sty m:val="p"/>
          </m:rPr>
          <w:rPr>
            <w:rFonts w:ascii="Cambria Math" w:hAnsi="Cambria Math"/>
          </w:rPr>
          <w:lastRenderedPageBreak/>
          <m:t>72≤</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-95</m:t>
        </m:r>
      </m:oMath>
      <w:r w:rsidR="005D4E8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-96≤</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-119</m:t>
        </m:r>
      </m:oMath>
      <w:r w:rsidR="00BD16ED">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-120≤</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-143</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77777777" w:rsidR="006A4C96" w:rsidRDefault="000C2C4D" w:rsidP="00C95EE2">
      <w:r>
        <w:rPr>
          <w:rFonts w:hint="eastAsia"/>
        </w:rPr>
        <w:t>各データ番号は，表</w:t>
      </w:r>
      <w:r w:rsidR="00195833">
        <w:rPr>
          <w:rFonts w:hint="eastAsia"/>
        </w:rPr>
        <w:t>3.2</w:t>
      </w:r>
      <w:r w:rsidR="00195833">
        <w:rPr>
          <w:rFonts w:hint="eastAsia"/>
        </w:rPr>
        <w:t>に記したように</w:t>
      </w:r>
      <w:r w:rsidR="00195833">
        <w:rPr>
          <w:rFonts w:hint="eastAsia"/>
        </w:rPr>
        <w:t>fused silica</w:t>
      </w:r>
      <w:r w:rsidR="00195833">
        <w:rPr>
          <w:rFonts w:hint="eastAsia"/>
        </w:rPr>
        <w:t>の角度に対応しており，</w:t>
      </w:r>
      <w:r w:rsidR="00195833">
        <w:rPr>
          <w:rFonts w:hint="eastAsia"/>
        </w:rPr>
        <w:t>fused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11842F7" w14:textId="232B5DB3" w:rsidR="00F503A5" w:rsidRDefault="00F503A5" w:rsidP="00F503A5">
      <w:pPr>
        <w:jc w:val="center"/>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45F4BAC7" w14:textId="5E1413DE" w:rsidR="00FE4F37" w:rsidRDefault="008A12EA" w:rsidP="00C95EE2">
      <w:r>
        <w:rPr>
          <w:rFonts w:hint="eastAsia"/>
        </w:rPr>
        <w:t xml:space="preserve"> </w:t>
      </w:r>
    </w:p>
    <w:p w14:paraId="6BA0B1C9" w14:textId="2595A792" w:rsidR="00576848" w:rsidRPr="00B45EE7" w:rsidRDefault="00FE4F37" w:rsidP="00C95EE2">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61E79015" w14:textId="2682FCA5" w:rsidR="00F47F3B" w:rsidRDefault="00F47F3B">
      <w:pPr>
        <w:widowControl/>
        <w:jc w:val="left"/>
        <w:pPrChange w:id="2" w:author="NH18c" w:date="2021-01-09T23:32:00Z">
          <w:pPr>
            <w:ind w:firstLineChars="100" w:firstLine="210"/>
          </w:pPr>
        </w:pPrChange>
      </w:pPr>
    </w:p>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rPr>
          <w:rFonts w:hint="eastAsia"/>
        </w:rP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rPr>
          <w:rFonts w:hint="eastAsia"/>
        </w:rP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rPr>
          <w:rFonts w:hint="eastAsia"/>
        </w:rP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rPr>
          <w:rFonts w:hint="eastAsia"/>
        </w:rP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rPr>
          <w:rFonts w:hint="eastAsia"/>
        </w:rP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927A54"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rPr>
          <w:rFonts w:hint="eastAsia"/>
        </w:rP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rPr>
          <w:rFonts w:hint="eastAsia"/>
        </w:rP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rPr>
          <w:rFonts w:hint="eastAsia"/>
        </w:rPr>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093F0FD9" w14:textId="77777777" w:rsidR="00987F19" w:rsidRDefault="00750DF2" w:rsidP="00987F19">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Pr>
          <w:rFonts w:hint="eastAsia"/>
        </w:rPr>
        <w:t>その結果を表</w:t>
      </w:r>
      <w:r>
        <w:rPr>
          <w:rFonts w:hint="eastAsia"/>
        </w:rPr>
        <w:t>4.</w:t>
      </w:r>
      <w:r>
        <w:t>1</w:t>
      </w:r>
      <w:r>
        <w:rPr>
          <w:rFonts w:hint="eastAsia"/>
        </w:rPr>
        <w:t>，</w:t>
      </w:r>
      <w:r>
        <w:t>表</w:t>
      </w:r>
      <w:r>
        <w:rPr>
          <w:rFonts w:hint="eastAsia"/>
        </w:rPr>
        <w:t>4.2</w:t>
      </w:r>
      <w:r>
        <w:rPr>
          <w:rFonts w:hint="eastAsia"/>
        </w:rPr>
        <w:t>，表</w:t>
      </w:r>
      <w:r>
        <w:rPr>
          <w:rFonts w:hint="eastAsia"/>
        </w:rPr>
        <w:t>4.3</w:t>
      </w:r>
      <w:r>
        <w:rPr>
          <w:rFonts w:hint="eastAsia"/>
        </w:rPr>
        <w:t>に示す</w:t>
      </w:r>
      <w:r>
        <w:rPr>
          <w:rFonts w:hint="eastAsia"/>
        </w:rPr>
        <w:t xml:space="preserve">. </w:t>
      </w:r>
    </w:p>
    <w:p w14:paraId="341DD3D8" w14:textId="77777777" w:rsidR="00987F19" w:rsidRDefault="00987F19">
      <w:pPr>
        <w:widowControl/>
        <w:jc w:val="left"/>
      </w:pPr>
      <w:r>
        <w:lastRenderedPageBreak/>
        <w:br w:type="page"/>
      </w:r>
    </w:p>
    <w:p w14:paraId="63BA54A1" w14:textId="534FB69F" w:rsidR="00767C5E" w:rsidRDefault="00750DF2" w:rsidP="00987F19">
      <w:pPr>
        <w:jc w:val="center"/>
      </w:pPr>
      <w:r>
        <w:rPr>
          <w:rFonts w:hint="eastAsia"/>
        </w:rPr>
        <w:lastRenderedPageBreak/>
        <w:t>表</w:t>
      </w:r>
      <w:r>
        <w:rPr>
          <w:rFonts w:hint="eastAsia"/>
        </w:rPr>
        <w:t>4.1 11</w:t>
      </w:r>
      <w:r>
        <w:rPr>
          <w:rFonts w:hint="eastAsia"/>
        </w:rPr>
        <w:t>次高調波</w:t>
      </w:r>
      <w:r w:rsidR="007B1FD5">
        <w:t>高調波に相当するエネルギーによって生じた</w:t>
      </w:r>
    </w:p>
    <w:p w14:paraId="3936549B" w14:textId="0A396603" w:rsidR="0066782C" w:rsidRDefault="007B1FD5" w:rsidP="0066782C">
      <w:pPr>
        <w:jc w:val="center"/>
      </w:pPr>
      <w:r>
        <w:t>光電子の信号強度</w:t>
      </w:r>
      <w:r w:rsidR="00750DF2">
        <w:rPr>
          <w:rFonts w:hint="eastAsia"/>
        </w:rPr>
        <w:t>の</w:t>
      </w:r>
      <w:r w:rsidR="00750DF2">
        <w:rPr>
          <w:rFonts w:ascii="Segoe UI Symbol" w:hAnsi="Segoe UI Symbol" w:cs="Segoe UI Symbol" w:hint="eastAsia"/>
        </w:rPr>
        <w:t>振幅の比</w:t>
      </w:r>
    </w:p>
    <w:tbl>
      <w:tblPr>
        <w:tblStyle w:val="af"/>
        <w:tblW w:w="0" w:type="auto"/>
        <w:tblInd w:w="85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2182"/>
        <w:gridCol w:w="2183"/>
        <w:gridCol w:w="2030"/>
      </w:tblGrid>
      <w:tr w:rsidR="00F4719C" w14:paraId="073B7CEE" w14:textId="7C3C95BE" w:rsidTr="00481FFB">
        <w:tc>
          <w:tcPr>
            <w:tcW w:w="1248" w:type="dxa"/>
            <w:tcBorders>
              <w:top w:val="single" w:sz="4" w:space="0" w:color="auto"/>
              <w:bottom w:val="single" w:sz="4" w:space="0" w:color="auto"/>
            </w:tcBorders>
          </w:tcPr>
          <w:p w14:paraId="371526CD" w14:textId="72753856" w:rsidR="00F4719C" w:rsidRDefault="00F4719C" w:rsidP="0089311E">
            <w:pPr>
              <w:jc w:val="center"/>
            </w:pPr>
            <w:r>
              <w:rPr>
                <w:rFonts w:hint="eastAsia"/>
              </w:rPr>
              <w:t>振動番号</w:t>
            </w:r>
            <m:oMath>
              <m:r>
                <w:rPr>
                  <w:rFonts w:ascii="Cambria Math" w:hAnsi="Cambria Math"/>
                </w:rPr>
                <m:t>i</m:t>
              </m:r>
            </m:oMath>
          </w:p>
        </w:tc>
        <w:tc>
          <w:tcPr>
            <w:tcW w:w="2182" w:type="dxa"/>
            <w:tcBorders>
              <w:top w:val="single" w:sz="4" w:space="0" w:color="auto"/>
              <w:bottom w:val="single" w:sz="4" w:space="0" w:color="auto"/>
            </w:tcBorders>
          </w:tcPr>
          <w:p w14:paraId="1342B0A7" w14:textId="3FB03ADF" w:rsidR="00F4719C" w:rsidRDefault="00F4719C" w:rsidP="0066782C">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417E4989" w14:textId="097DE444" w:rsidR="00F4719C" w:rsidRDefault="00F4719C" w:rsidP="0066782C">
            <w:pPr>
              <w:jc w:val="center"/>
            </w:pPr>
            <w:r>
              <w:t>[</w:t>
            </w:r>
            <w:proofErr w:type="spellStart"/>
            <w:r>
              <w:t>a.u</w:t>
            </w:r>
            <w:proofErr w:type="spellEnd"/>
            <w:r>
              <w:t>.]</w:t>
            </w:r>
          </w:p>
        </w:tc>
        <w:tc>
          <w:tcPr>
            <w:tcW w:w="2183" w:type="dxa"/>
            <w:tcBorders>
              <w:top w:val="single" w:sz="4" w:space="0" w:color="auto"/>
              <w:bottom w:val="single" w:sz="4" w:space="0" w:color="auto"/>
            </w:tcBorders>
          </w:tcPr>
          <w:p w14:paraId="0FCECFBA" w14:textId="34AEEC98" w:rsidR="00F4719C" w:rsidRDefault="00F4719C" w:rsidP="0066782C">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D7D60D" w14:textId="0C03D137" w:rsidR="00F4719C" w:rsidRDefault="00F4719C" w:rsidP="0066782C">
            <w:pPr>
              <w:jc w:val="center"/>
            </w:pPr>
            <w:r>
              <w:rPr>
                <w:rFonts w:hint="eastAsia"/>
              </w:rPr>
              <w:t>[</w:t>
            </w:r>
            <w:proofErr w:type="spellStart"/>
            <w:r>
              <w:rPr>
                <w:rFonts w:hint="eastAsia"/>
              </w:rPr>
              <w:t>a.u</w:t>
            </w:r>
            <w:proofErr w:type="spellEnd"/>
            <w:r>
              <w:rPr>
                <w:rFonts w:hint="eastAsia"/>
              </w:rPr>
              <w:t>.]</w:t>
            </w:r>
          </w:p>
        </w:tc>
        <w:tc>
          <w:tcPr>
            <w:tcW w:w="2030" w:type="dxa"/>
            <w:tcBorders>
              <w:top w:val="single" w:sz="4" w:space="0" w:color="auto"/>
              <w:bottom w:val="single" w:sz="4" w:space="0" w:color="auto"/>
            </w:tcBorders>
          </w:tcPr>
          <w:p w14:paraId="3B499189" w14:textId="3D2E0398" w:rsidR="00F4719C" w:rsidRDefault="00F4719C" w:rsidP="0066782C">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1FDA6209" w14:textId="77777777" w:rsidTr="000D685C">
        <w:trPr>
          <w:trHeight w:val="211"/>
        </w:trPr>
        <w:tc>
          <w:tcPr>
            <w:tcW w:w="1248" w:type="dxa"/>
            <w:tcBorders>
              <w:top w:val="single" w:sz="4" w:space="0" w:color="auto"/>
            </w:tcBorders>
            <w:noWrap/>
            <w:hideMark/>
          </w:tcPr>
          <w:p w14:paraId="0435257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w:t>
            </w:r>
          </w:p>
        </w:tc>
        <w:tc>
          <w:tcPr>
            <w:tcW w:w="2182" w:type="dxa"/>
            <w:tcBorders>
              <w:top w:val="single" w:sz="4" w:space="0" w:color="auto"/>
            </w:tcBorders>
            <w:noWrap/>
            <w:vAlign w:val="bottom"/>
            <w:hideMark/>
          </w:tcPr>
          <w:p w14:paraId="05EAE149" w14:textId="547A5F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0.805</w:t>
            </w:r>
          </w:p>
        </w:tc>
        <w:tc>
          <w:tcPr>
            <w:tcW w:w="2183" w:type="dxa"/>
            <w:tcBorders>
              <w:top w:val="single" w:sz="4" w:space="0" w:color="auto"/>
            </w:tcBorders>
            <w:noWrap/>
            <w:vAlign w:val="bottom"/>
            <w:hideMark/>
          </w:tcPr>
          <w:p w14:paraId="1ED15097" w14:textId="1231D08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0.689</w:t>
            </w:r>
          </w:p>
        </w:tc>
        <w:tc>
          <w:tcPr>
            <w:tcW w:w="2030" w:type="dxa"/>
            <w:tcBorders>
              <w:top w:val="single" w:sz="4" w:space="0" w:color="auto"/>
            </w:tcBorders>
            <w:noWrap/>
            <w:vAlign w:val="bottom"/>
            <w:hideMark/>
          </w:tcPr>
          <w:p w14:paraId="5F0D64A1" w14:textId="7184DFF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1.17</w:t>
            </w:r>
          </w:p>
        </w:tc>
      </w:tr>
      <w:tr w:rsidR="00F91F4F" w:rsidRPr="00DB5CA5" w14:paraId="1E22E52B" w14:textId="77777777" w:rsidTr="000D685C">
        <w:trPr>
          <w:trHeight w:val="270"/>
        </w:trPr>
        <w:tc>
          <w:tcPr>
            <w:tcW w:w="1248" w:type="dxa"/>
            <w:noWrap/>
            <w:hideMark/>
          </w:tcPr>
          <w:p w14:paraId="17EFBC2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w:t>
            </w:r>
          </w:p>
        </w:tc>
        <w:tc>
          <w:tcPr>
            <w:tcW w:w="2182" w:type="dxa"/>
            <w:noWrap/>
            <w:vAlign w:val="bottom"/>
            <w:hideMark/>
          </w:tcPr>
          <w:p w14:paraId="6312DA12" w14:textId="701F88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0.788</w:t>
            </w:r>
          </w:p>
        </w:tc>
        <w:tc>
          <w:tcPr>
            <w:tcW w:w="2183" w:type="dxa"/>
            <w:noWrap/>
            <w:vAlign w:val="bottom"/>
            <w:hideMark/>
          </w:tcPr>
          <w:p w14:paraId="6544C891" w14:textId="7A777E5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0.697</w:t>
            </w:r>
          </w:p>
        </w:tc>
        <w:tc>
          <w:tcPr>
            <w:tcW w:w="2030" w:type="dxa"/>
            <w:noWrap/>
            <w:vAlign w:val="bottom"/>
            <w:hideMark/>
          </w:tcPr>
          <w:p w14:paraId="1ACF4F53" w14:textId="099A8D5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92797E7" w14:textId="77777777" w:rsidTr="000D685C">
        <w:trPr>
          <w:trHeight w:val="270"/>
        </w:trPr>
        <w:tc>
          <w:tcPr>
            <w:tcW w:w="1248" w:type="dxa"/>
            <w:noWrap/>
            <w:hideMark/>
          </w:tcPr>
          <w:p w14:paraId="3BBE571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w:t>
            </w:r>
          </w:p>
        </w:tc>
        <w:tc>
          <w:tcPr>
            <w:tcW w:w="2182" w:type="dxa"/>
            <w:noWrap/>
            <w:vAlign w:val="bottom"/>
            <w:hideMark/>
          </w:tcPr>
          <w:p w14:paraId="101F2D13" w14:textId="644744A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0.764</w:t>
            </w:r>
          </w:p>
        </w:tc>
        <w:tc>
          <w:tcPr>
            <w:tcW w:w="2183" w:type="dxa"/>
            <w:noWrap/>
            <w:vAlign w:val="bottom"/>
            <w:hideMark/>
          </w:tcPr>
          <w:p w14:paraId="1710FC16" w14:textId="4463B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0.678</w:t>
            </w:r>
          </w:p>
        </w:tc>
        <w:tc>
          <w:tcPr>
            <w:tcW w:w="2030" w:type="dxa"/>
            <w:noWrap/>
            <w:vAlign w:val="bottom"/>
            <w:hideMark/>
          </w:tcPr>
          <w:p w14:paraId="01A384BA" w14:textId="07B369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73A49261" w14:textId="77777777" w:rsidTr="000D685C">
        <w:trPr>
          <w:trHeight w:val="270"/>
        </w:trPr>
        <w:tc>
          <w:tcPr>
            <w:tcW w:w="1248" w:type="dxa"/>
            <w:noWrap/>
            <w:hideMark/>
          </w:tcPr>
          <w:p w14:paraId="7EFB6BE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4</w:t>
            </w:r>
          </w:p>
        </w:tc>
        <w:tc>
          <w:tcPr>
            <w:tcW w:w="2182" w:type="dxa"/>
            <w:noWrap/>
            <w:vAlign w:val="bottom"/>
            <w:hideMark/>
          </w:tcPr>
          <w:p w14:paraId="0E688E50" w14:textId="5A1AC6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0.776</w:t>
            </w:r>
          </w:p>
        </w:tc>
        <w:tc>
          <w:tcPr>
            <w:tcW w:w="2183" w:type="dxa"/>
            <w:noWrap/>
            <w:vAlign w:val="bottom"/>
            <w:hideMark/>
          </w:tcPr>
          <w:p w14:paraId="5C28487C" w14:textId="66ED0F0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0.685</w:t>
            </w:r>
          </w:p>
        </w:tc>
        <w:tc>
          <w:tcPr>
            <w:tcW w:w="2030" w:type="dxa"/>
            <w:noWrap/>
            <w:vAlign w:val="bottom"/>
            <w:hideMark/>
          </w:tcPr>
          <w:p w14:paraId="1071AA72" w14:textId="1D81A2F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1.13</w:t>
            </w:r>
          </w:p>
        </w:tc>
      </w:tr>
      <w:tr w:rsidR="00F91F4F" w:rsidRPr="00DB5CA5" w14:paraId="5C32BD22" w14:textId="77777777" w:rsidTr="000D685C">
        <w:trPr>
          <w:trHeight w:val="270"/>
        </w:trPr>
        <w:tc>
          <w:tcPr>
            <w:tcW w:w="1248" w:type="dxa"/>
            <w:noWrap/>
            <w:hideMark/>
          </w:tcPr>
          <w:p w14:paraId="0B90919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5</w:t>
            </w:r>
          </w:p>
        </w:tc>
        <w:tc>
          <w:tcPr>
            <w:tcW w:w="2182" w:type="dxa"/>
            <w:noWrap/>
            <w:vAlign w:val="bottom"/>
            <w:hideMark/>
          </w:tcPr>
          <w:p w14:paraId="442D4B1B" w14:textId="21D2FB0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0.793</w:t>
            </w:r>
          </w:p>
        </w:tc>
        <w:tc>
          <w:tcPr>
            <w:tcW w:w="2183" w:type="dxa"/>
            <w:noWrap/>
            <w:vAlign w:val="bottom"/>
            <w:hideMark/>
          </w:tcPr>
          <w:p w14:paraId="18A72613" w14:textId="6A94595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0.636</w:t>
            </w:r>
          </w:p>
        </w:tc>
        <w:tc>
          <w:tcPr>
            <w:tcW w:w="2030" w:type="dxa"/>
            <w:noWrap/>
            <w:vAlign w:val="bottom"/>
            <w:hideMark/>
          </w:tcPr>
          <w:p w14:paraId="5F6C6385" w14:textId="3D6580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1.25</w:t>
            </w:r>
          </w:p>
        </w:tc>
      </w:tr>
      <w:tr w:rsidR="00F91F4F" w:rsidRPr="00DB5CA5" w14:paraId="6F221E6E" w14:textId="77777777" w:rsidTr="000D685C">
        <w:trPr>
          <w:trHeight w:val="270"/>
        </w:trPr>
        <w:tc>
          <w:tcPr>
            <w:tcW w:w="1248" w:type="dxa"/>
            <w:noWrap/>
            <w:hideMark/>
          </w:tcPr>
          <w:p w14:paraId="218E96B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6</w:t>
            </w:r>
          </w:p>
        </w:tc>
        <w:tc>
          <w:tcPr>
            <w:tcW w:w="2182" w:type="dxa"/>
            <w:noWrap/>
            <w:vAlign w:val="bottom"/>
            <w:hideMark/>
          </w:tcPr>
          <w:p w14:paraId="7638003B" w14:textId="15AC0E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0.818</w:t>
            </w:r>
          </w:p>
        </w:tc>
        <w:tc>
          <w:tcPr>
            <w:tcW w:w="2183" w:type="dxa"/>
            <w:noWrap/>
            <w:vAlign w:val="bottom"/>
            <w:hideMark/>
          </w:tcPr>
          <w:p w14:paraId="5D6DC1E8" w14:textId="25B8F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0.617</w:t>
            </w:r>
          </w:p>
        </w:tc>
        <w:tc>
          <w:tcPr>
            <w:tcW w:w="2030" w:type="dxa"/>
            <w:noWrap/>
            <w:vAlign w:val="bottom"/>
            <w:hideMark/>
          </w:tcPr>
          <w:p w14:paraId="56B4BF77" w14:textId="0365DC6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4C9D5782" w14:textId="77777777" w:rsidTr="000D685C">
        <w:trPr>
          <w:trHeight w:val="270"/>
        </w:trPr>
        <w:tc>
          <w:tcPr>
            <w:tcW w:w="1248" w:type="dxa"/>
            <w:noWrap/>
            <w:hideMark/>
          </w:tcPr>
          <w:p w14:paraId="0AF658E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7</w:t>
            </w:r>
          </w:p>
        </w:tc>
        <w:tc>
          <w:tcPr>
            <w:tcW w:w="2182" w:type="dxa"/>
            <w:noWrap/>
            <w:vAlign w:val="bottom"/>
            <w:hideMark/>
          </w:tcPr>
          <w:p w14:paraId="27BC470B" w14:textId="7195AC7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0.710</w:t>
            </w:r>
          </w:p>
        </w:tc>
        <w:tc>
          <w:tcPr>
            <w:tcW w:w="2183" w:type="dxa"/>
            <w:noWrap/>
            <w:vAlign w:val="bottom"/>
            <w:hideMark/>
          </w:tcPr>
          <w:p w14:paraId="7CFE3747" w14:textId="326B20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0.623</w:t>
            </w:r>
          </w:p>
        </w:tc>
        <w:tc>
          <w:tcPr>
            <w:tcW w:w="2030" w:type="dxa"/>
            <w:noWrap/>
            <w:vAlign w:val="bottom"/>
            <w:hideMark/>
          </w:tcPr>
          <w:p w14:paraId="3F9B872B" w14:textId="11F906C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065510AF" w14:textId="77777777" w:rsidTr="000D685C">
        <w:trPr>
          <w:trHeight w:val="270"/>
        </w:trPr>
        <w:tc>
          <w:tcPr>
            <w:tcW w:w="1248" w:type="dxa"/>
            <w:noWrap/>
            <w:hideMark/>
          </w:tcPr>
          <w:p w14:paraId="4B32FCB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8</w:t>
            </w:r>
          </w:p>
        </w:tc>
        <w:tc>
          <w:tcPr>
            <w:tcW w:w="2182" w:type="dxa"/>
            <w:noWrap/>
            <w:vAlign w:val="bottom"/>
            <w:hideMark/>
          </w:tcPr>
          <w:p w14:paraId="7E1657FD" w14:textId="5F011F4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0.702</w:t>
            </w:r>
          </w:p>
        </w:tc>
        <w:tc>
          <w:tcPr>
            <w:tcW w:w="2183" w:type="dxa"/>
            <w:noWrap/>
            <w:vAlign w:val="bottom"/>
            <w:hideMark/>
          </w:tcPr>
          <w:p w14:paraId="3A3A7EBF" w14:textId="19C421A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0.567</w:t>
            </w:r>
          </w:p>
        </w:tc>
        <w:tc>
          <w:tcPr>
            <w:tcW w:w="2030" w:type="dxa"/>
            <w:noWrap/>
            <w:vAlign w:val="bottom"/>
            <w:hideMark/>
          </w:tcPr>
          <w:p w14:paraId="711D2659" w14:textId="16DB6B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7A8AB04F" w14:textId="77777777" w:rsidTr="000D685C">
        <w:trPr>
          <w:trHeight w:val="270"/>
        </w:trPr>
        <w:tc>
          <w:tcPr>
            <w:tcW w:w="1248" w:type="dxa"/>
            <w:noWrap/>
            <w:hideMark/>
          </w:tcPr>
          <w:p w14:paraId="086DAFD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9</w:t>
            </w:r>
          </w:p>
        </w:tc>
        <w:tc>
          <w:tcPr>
            <w:tcW w:w="2182" w:type="dxa"/>
            <w:noWrap/>
            <w:vAlign w:val="bottom"/>
            <w:hideMark/>
          </w:tcPr>
          <w:p w14:paraId="73008427" w14:textId="3EBD1B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0.715</w:t>
            </w:r>
          </w:p>
        </w:tc>
        <w:tc>
          <w:tcPr>
            <w:tcW w:w="2183" w:type="dxa"/>
            <w:noWrap/>
            <w:vAlign w:val="bottom"/>
            <w:hideMark/>
          </w:tcPr>
          <w:p w14:paraId="75DAC852" w14:textId="59D2ABD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0.569</w:t>
            </w:r>
          </w:p>
        </w:tc>
        <w:tc>
          <w:tcPr>
            <w:tcW w:w="2030" w:type="dxa"/>
            <w:noWrap/>
            <w:vAlign w:val="bottom"/>
            <w:hideMark/>
          </w:tcPr>
          <w:p w14:paraId="6543F13D" w14:textId="2B0978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5EA0CB7C" w14:textId="77777777" w:rsidTr="000D685C">
        <w:trPr>
          <w:trHeight w:val="270"/>
        </w:trPr>
        <w:tc>
          <w:tcPr>
            <w:tcW w:w="1248" w:type="dxa"/>
            <w:noWrap/>
            <w:hideMark/>
          </w:tcPr>
          <w:p w14:paraId="359AD04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10</w:t>
            </w:r>
          </w:p>
        </w:tc>
        <w:tc>
          <w:tcPr>
            <w:tcW w:w="2182" w:type="dxa"/>
            <w:noWrap/>
            <w:vAlign w:val="bottom"/>
            <w:hideMark/>
          </w:tcPr>
          <w:p w14:paraId="0F34AD6D" w14:textId="07D5CC0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0.728</w:t>
            </w:r>
          </w:p>
        </w:tc>
        <w:tc>
          <w:tcPr>
            <w:tcW w:w="2183" w:type="dxa"/>
            <w:noWrap/>
            <w:vAlign w:val="bottom"/>
            <w:hideMark/>
          </w:tcPr>
          <w:p w14:paraId="72EDF793" w14:textId="518EED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0.605</w:t>
            </w:r>
          </w:p>
        </w:tc>
        <w:tc>
          <w:tcPr>
            <w:tcW w:w="2030" w:type="dxa"/>
            <w:noWrap/>
            <w:vAlign w:val="bottom"/>
            <w:hideMark/>
          </w:tcPr>
          <w:p w14:paraId="2E3FBF76" w14:textId="3984396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33B0B5CD" w14:textId="77777777" w:rsidTr="000D685C">
        <w:trPr>
          <w:trHeight w:val="270"/>
        </w:trPr>
        <w:tc>
          <w:tcPr>
            <w:tcW w:w="1248" w:type="dxa"/>
            <w:noWrap/>
            <w:hideMark/>
          </w:tcPr>
          <w:p w14:paraId="59AB480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11</w:t>
            </w:r>
          </w:p>
        </w:tc>
        <w:tc>
          <w:tcPr>
            <w:tcW w:w="2182" w:type="dxa"/>
            <w:noWrap/>
            <w:vAlign w:val="bottom"/>
            <w:hideMark/>
          </w:tcPr>
          <w:p w14:paraId="1AF76201" w14:textId="2F87E5B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0.747</w:t>
            </w:r>
          </w:p>
        </w:tc>
        <w:tc>
          <w:tcPr>
            <w:tcW w:w="2183" w:type="dxa"/>
            <w:noWrap/>
            <w:vAlign w:val="bottom"/>
            <w:hideMark/>
          </w:tcPr>
          <w:p w14:paraId="1F7786F3" w14:textId="126736F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0.561</w:t>
            </w:r>
          </w:p>
        </w:tc>
        <w:tc>
          <w:tcPr>
            <w:tcW w:w="2030" w:type="dxa"/>
            <w:noWrap/>
            <w:vAlign w:val="bottom"/>
            <w:hideMark/>
          </w:tcPr>
          <w:p w14:paraId="4780CFCD" w14:textId="1405577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r w:rsidR="00F91F4F" w:rsidRPr="00DB5CA5" w14:paraId="6A99466E" w14:textId="77777777" w:rsidTr="000D685C">
        <w:trPr>
          <w:trHeight w:val="270"/>
        </w:trPr>
        <w:tc>
          <w:tcPr>
            <w:tcW w:w="1248" w:type="dxa"/>
            <w:noWrap/>
            <w:hideMark/>
          </w:tcPr>
          <w:p w14:paraId="1D3B5A8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12</w:t>
            </w:r>
          </w:p>
        </w:tc>
        <w:tc>
          <w:tcPr>
            <w:tcW w:w="2182" w:type="dxa"/>
            <w:noWrap/>
            <w:vAlign w:val="bottom"/>
            <w:hideMark/>
          </w:tcPr>
          <w:p w14:paraId="090BE953" w14:textId="6814FF9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0.734</w:t>
            </w:r>
          </w:p>
        </w:tc>
        <w:tc>
          <w:tcPr>
            <w:tcW w:w="2183" w:type="dxa"/>
            <w:noWrap/>
            <w:vAlign w:val="bottom"/>
            <w:hideMark/>
          </w:tcPr>
          <w:p w14:paraId="2902BC31" w14:textId="680E3A2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0.548</w:t>
            </w:r>
          </w:p>
        </w:tc>
        <w:tc>
          <w:tcPr>
            <w:tcW w:w="2030" w:type="dxa"/>
            <w:noWrap/>
            <w:vAlign w:val="bottom"/>
            <w:hideMark/>
          </w:tcPr>
          <w:p w14:paraId="68FA6FA0" w14:textId="3334914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1.34</w:t>
            </w:r>
          </w:p>
        </w:tc>
      </w:tr>
      <w:tr w:rsidR="00F91F4F" w:rsidRPr="00DB5CA5" w14:paraId="006A3062" w14:textId="77777777" w:rsidTr="000D685C">
        <w:trPr>
          <w:trHeight w:val="270"/>
        </w:trPr>
        <w:tc>
          <w:tcPr>
            <w:tcW w:w="1248" w:type="dxa"/>
            <w:noWrap/>
            <w:hideMark/>
          </w:tcPr>
          <w:p w14:paraId="152FED1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13</w:t>
            </w:r>
          </w:p>
        </w:tc>
        <w:tc>
          <w:tcPr>
            <w:tcW w:w="2182" w:type="dxa"/>
            <w:noWrap/>
            <w:vAlign w:val="bottom"/>
            <w:hideMark/>
          </w:tcPr>
          <w:p w14:paraId="6AA739E2" w14:textId="5276E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0.666</w:t>
            </w:r>
          </w:p>
        </w:tc>
        <w:tc>
          <w:tcPr>
            <w:tcW w:w="2183" w:type="dxa"/>
            <w:noWrap/>
            <w:vAlign w:val="bottom"/>
            <w:hideMark/>
          </w:tcPr>
          <w:p w14:paraId="2C648B96" w14:textId="1011C86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0.495</w:t>
            </w:r>
          </w:p>
        </w:tc>
        <w:tc>
          <w:tcPr>
            <w:tcW w:w="2030" w:type="dxa"/>
            <w:noWrap/>
            <w:vAlign w:val="bottom"/>
            <w:hideMark/>
          </w:tcPr>
          <w:p w14:paraId="284BD655" w14:textId="4E899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1.35</w:t>
            </w:r>
          </w:p>
        </w:tc>
      </w:tr>
      <w:tr w:rsidR="00F91F4F" w:rsidRPr="00DB5CA5" w14:paraId="11AB0756" w14:textId="77777777" w:rsidTr="000D685C">
        <w:trPr>
          <w:trHeight w:val="270"/>
        </w:trPr>
        <w:tc>
          <w:tcPr>
            <w:tcW w:w="1248" w:type="dxa"/>
            <w:noWrap/>
            <w:hideMark/>
          </w:tcPr>
          <w:p w14:paraId="04CEC7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14</w:t>
            </w:r>
          </w:p>
        </w:tc>
        <w:tc>
          <w:tcPr>
            <w:tcW w:w="2182" w:type="dxa"/>
            <w:noWrap/>
            <w:vAlign w:val="bottom"/>
            <w:hideMark/>
          </w:tcPr>
          <w:p w14:paraId="0BBE4C60" w14:textId="7274EB5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0.694</w:t>
            </w:r>
          </w:p>
        </w:tc>
        <w:tc>
          <w:tcPr>
            <w:tcW w:w="2183" w:type="dxa"/>
            <w:noWrap/>
            <w:vAlign w:val="bottom"/>
            <w:hideMark/>
          </w:tcPr>
          <w:p w14:paraId="1E84BC5A" w14:textId="7445F9BF"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0.464</w:t>
            </w:r>
          </w:p>
        </w:tc>
        <w:tc>
          <w:tcPr>
            <w:tcW w:w="2030" w:type="dxa"/>
            <w:noWrap/>
            <w:vAlign w:val="bottom"/>
            <w:hideMark/>
          </w:tcPr>
          <w:p w14:paraId="653A891D" w14:textId="0CBFC40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6A323F5" w14:textId="77777777" w:rsidTr="000D685C">
        <w:trPr>
          <w:trHeight w:val="270"/>
        </w:trPr>
        <w:tc>
          <w:tcPr>
            <w:tcW w:w="1248" w:type="dxa"/>
            <w:noWrap/>
            <w:hideMark/>
          </w:tcPr>
          <w:p w14:paraId="694534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15</w:t>
            </w:r>
          </w:p>
        </w:tc>
        <w:tc>
          <w:tcPr>
            <w:tcW w:w="2182" w:type="dxa"/>
            <w:noWrap/>
            <w:vAlign w:val="bottom"/>
            <w:hideMark/>
          </w:tcPr>
          <w:p w14:paraId="1EE8C1F6" w14:textId="36A6B39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0.711</w:t>
            </w:r>
          </w:p>
        </w:tc>
        <w:tc>
          <w:tcPr>
            <w:tcW w:w="2183" w:type="dxa"/>
            <w:noWrap/>
            <w:vAlign w:val="bottom"/>
            <w:hideMark/>
          </w:tcPr>
          <w:p w14:paraId="6265CBAA" w14:textId="519E152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0.474</w:t>
            </w:r>
          </w:p>
        </w:tc>
        <w:tc>
          <w:tcPr>
            <w:tcW w:w="2030" w:type="dxa"/>
            <w:noWrap/>
            <w:vAlign w:val="bottom"/>
            <w:hideMark/>
          </w:tcPr>
          <w:p w14:paraId="764315AA" w14:textId="72185C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1.50</w:t>
            </w:r>
          </w:p>
        </w:tc>
      </w:tr>
      <w:tr w:rsidR="00F91F4F" w:rsidRPr="00DB5CA5" w14:paraId="09ECC6E4" w14:textId="77777777" w:rsidTr="000D685C">
        <w:trPr>
          <w:trHeight w:val="270"/>
        </w:trPr>
        <w:tc>
          <w:tcPr>
            <w:tcW w:w="1248" w:type="dxa"/>
            <w:noWrap/>
            <w:hideMark/>
          </w:tcPr>
          <w:p w14:paraId="3BA7119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16</w:t>
            </w:r>
          </w:p>
        </w:tc>
        <w:tc>
          <w:tcPr>
            <w:tcW w:w="2182" w:type="dxa"/>
            <w:noWrap/>
            <w:vAlign w:val="bottom"/>
            <w:hideMark/>
          </w:tcPr>
          <w:p w14:paraId="135AD8C7" w14:textId="5250959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0.669</w:t>
            </w:r>
          </w:p>
        </w:tc>
        <w:tc>
          <w:tcPr>
            <w:tcW w:w="2183" w:type="dxa"/>
            <w:noWrap/>
            <w:vAlign w:val="bottom"/>
            <w:hideMark/>
          </w:tcPr>
          <w:p w14:paraId="1F3AF4A1" w14:textId="6843BD3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0.485</w:t>
            </w:r>
          </w:p>
        </w:tc>
        <w:tc>
          <w:tcPr>
            <w:tcW w:w="2030" w:type="dxa"/>
            <w:noWrap/>
            <w:vAlign w:val="bottom"/>
            <w:hideMark/>
          </w:tcPr>
          <w:p w14:paraId="33C79004" w14:textId="1737EB1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1.38</w:t>
            </w:r>
          </w:p>
        </w:tc>
      </w:tr>
      <w:tr w:rsidR="00F91F4F" w:rsidRPr="00DB5CA5" w14:paraId="481E60F2" w14:textId="77777777" w:rsidTr="000D685C">
        <w:trPr>
          <w:trHeight w:val="270"/>
        </w:trPr>
        <w:tc>
          <w:tcPr>
            <w:tcW w:w="1248" w:type="dxa"/>
            <w:noWrap/>
            <w:hideMark/>
          </w:tcPr>
          <w:p w14:paraId="5B96DFB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17</w:t>
            </w:r>
          </w:p>
        </w:tc>
        <w:tc>
          <w:tcPr>
            <w:tcW w:w="2182" w:type="dxa"/>
            <w:noWrap/>
            <w:vAlign w:val="bottom"/>
            <w:hideMark/>
          </w:tcPr>
          <w:p w14:paraId="46111C83" w14:textId="1C2164F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0.614</w:t>
            </w:r>
          </w:p>
        </w:tc>
        <w:tc>
          <w:tcPr>
            <w:tcW w:w="2183" w:type="dxa"/>
            <w:noWrap/>
            <w:vAlign w:val="bottom"/>
            <w:hideMark/>
          </w:tcPr>
          <w:p w14:paraId="197FADCD" w14:textId="437CEA9D"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0.489</w:t>
            </w:r>
          </w:p>
        </w:tc>
        <w:tc>
          <w:tcPr>
            <w:tcW w:w="2030" w:type="dxa"/>
            <w:noWrap/>
            <w:vAlign w:val="bottom"/>
            <w:hideMark/>
          </w:tcPr>
          <w:p w14:paraId="523B4DA4" w14:textId="22C8517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1.26</w:t>
            </w:r>
          </w:p>
        </w:tc>
      </w:tr>
      <w:tr w:rsidR="00F91F4F" w:rsidRPr="00DB5CA5" w14:paraId="174B25D7" w14:textId="77777777" w:rsidTr="000D685C">
        <w:trPr>
          <w:trHeight w:val="270"/>
        </w:trPr>
        <w:tc>
          <w:tcPr>
            <w:tcW w:w="1248" w:type="dxa"/>
            <w:noWrap/>
            <w:hideMark/>
          </w:tcPr>
          <w:p w14:paraId="507A11F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18</w:t>
            </w:r>
          </w:p>
        </w:tc>
        <w:tc>
          <w:tcPr>
            <w:tcW w:w="2182" w:type="dxa"/>
            <w:noWrap/>
            <w:vAlign w:val="bottom"/>
            <w:hideMark/>
          </w:tcPr>
          <w:p w14:paraId="7610C3DD" w14:textId="3FD4099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0.580</w:t>
            </w:r>
          </w:p>
        </w:tc>
        <w:tc>
          <w:tcPr>
            <w:tcW w:w="2183" w:type="dxa"/>
            <w:noWrap/>
            <w:vAlign w:val="bottom"/>
            <w:hideMark/>
          </w:tcPr>
          <w:p w14:paraId="7C36F4E2" w14:textId="3311C3C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0.511</w:t>
            </w:r>
          </w:p>
        </w:tc>
        <w:tc>
          <w:tcPr>
            <w:tcW w:w="2030" w:type="dxa"/>
            <w:noWrap/>
            <w:vAlign w:val="bottom"/>
            <w:hideMark/>
          </w:tcPr>
          <w:p w14:paraId="635D8F31" w14:textId="2ECC226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1.14</w:t>
            </w:r>
          </w:p>
        </w:tc>
      </w:tr>
      <w:tr w:rsidR="00F91F4F" w:rsidRPr="00DB5CA5" w14:paraId="2EB17F56" w14:textId="77777777" w:rsidTr="000D685C">
        <w:trPr>
          <w:trHeight w:val="270"/>
        </w:trPr>
        <w:tc>
          <w:tcPr>
            <w:tcW w:w="1248" w:type="dxa"/>
            <w:noWrap/>
            <w:hideMark/>
          </w:tcPr>
          <w:p w14:paraId="38F7772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19</w:t>
            </w:r>
          </w:p>
        </w:tc>
        <w:tc>
          <w:tcPr>
            <w:tcW w:w="2182" w:type="dxa"/>
            <w:noWrap/>
            <w:vAlign w:val="bottom"/>
            <w:hideMark/>
          </w:tcPr>
          <w:p w14:paraId="08A403E5" w14:textId="445136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0.545</w:t>
            </w:r>
          </w:p>
        </w:tc>
        <w:tc>
          <w:tcPr>
            <w:tcW w:w="2183" w:type="dxa"/>
            <w:noWrap/>
            <w:vAlign w:val="bottom"/>
            <w:hideMark/>
          </w:tcPr>
          <w:p w14:paraId="1736160D" w14:textId="75DB4B37"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0.419</w:t>
            </w:r>
          </w:p>
        </w:tc>
        <w:tc>
          <w:tcPr>
            <w:tcW w:w="2030" w:type="dxa"/>
            <w:noWrap/>
            <w:vAlign w:val="bottom"/>
            <w:hideMark/>
          </w:tcPr>
          <w:p w14:paraId="10F8AA7F" w14:textId="089CB3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ED28E34" w14:textId="77777777" w:rsidTr="000D685C">
        <w:trPr>
          <w:trHeight w:val="270"/>
        </w:trPr>
        <w:tc>
          <w:tcPr>
            <w:tcW w:w="1248" w:type="dxa"/>
            <w:noWrap/>
            <w:hideMark/>
          </w:tcPr>
          <w:p w14:paraId="6A6EDEB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20</w:t>
            </w:r>
          </w:p>
        </w:tc>
        <w:tc>
          <w:tcPr>
            <w:tcW w:w="2182" w:type="dxa"/>
            <w:noWrap/>
            <w:vAlign w:val="bottom"/>
            <w:hideMark/>
          </w:tcPr>
          <w:p w14:paraId="3A6399A1" w14:textId="0368447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0.552</w:t>
            </w:r>
          </w:p>
        </w:tc>
        <w:tc>
          <w:tcPr>
            <w:tcW w:w="2183" w:type="dxa"/>
            <w:noWrap/>
            <w:vAlign w:val="bottom"/>
            <w:hideMark/>
          </w:tcPr>
          <w:p w14:paraId="1A098C55" w14:textId="44BC1D4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0.349</w:t>
            </w:r>
          </w:p>
        </w:tc>
        <w:tc>
          <w:tcPr>
            <w:tcW w:w="2030" w:type="dxa"/>
            <w:noWrap/>
            <w:vAlign w:val="bottom"/>
            <w:hideMark/>
          </w:tcPr>
          <w:p w14:paraId="7B59605B" w14:textId="6C615D7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1.58</w:t>
            </w:r>
          </w:p>
        </w:tc>
      </w:tr>
      <w:tr w:rsidR="00F91F4F" w:rsidRPr="00DB5CA5" w14:paraId="5A21ADBD" w14:textId="77777777" w:rsidTr="000D685C">
        <w:trPr>
          <w:trHeight w:val="270"/>
        </w:trPr>
        <w:tc>
          <w:tcPr>
            <w:tcW w:w="1248" w:type="dxa"/>
            <w:noWrap/>
            <w:hideMark/>
          </w:tcPr>
          <w:p w14:paraId="5EA6203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21</w:t>
            </w:r>
          </w:p>
        </w:tc>
        <w:tc>
          <w:tcPr>
            <w:tcW w:w="2182" w:type="dxa"/>
            <w:noWrap/>
            <w:vAlign w:val="bottom"/>
            <w:hideMark/>
          </w:tcPr>
          <w:p w14:paraId="262E5764" w14:textId="41A0A0D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0.469</w:t>
            </w:r>
          </w:p>
        </w:tc>
        <w:tc>
          <w:tcPr>
            <w:tcW w:w="2183" w:type="dxa"/>
            <w:noWrap/>
            <w:vAlign w:val="bottom"/>
            <w:hideMark/>
          </w:tcPr>
          <w:p w14:paraId="5ADB4B67" w14:textId="01F2DCA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0.379</w:t>
            </w:r>
          </w:p>
        </w:tc>
        <w:tc>
          <w:tcPr>
            <w:tcW w:w="2030" w:type="dxa"/>
            <w:noWrap/>
            <w:vAlign w:val="bottom"/>
            <w:hideMark/>
          </w:tcPr>
          <w:p w14:paraId="29E8917A" w14:textId="3B30C794"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1.24</w:t>
            </w:r>
          </w:p>
        </w:tc>
      </w:tr>
      <w:tr w:rsidR="00F91F4F" w:rsidRPr="00DB5CA5" w14:paraId="378049C4" w14:textId="77777777" w:rsidTr="000D685C">
        <w:trPr>
          <w:trHeight w:val="270"/>
        </w:trPr>
        <w:tc>
          <w:tcPr>
            <w:tcW w:w="1248" w:type="dxa"/>
            <w:noWrap/>
            <w:hideMark/>
          </w:tcPr>
          <w:p w14:paraId="5913233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22</w:t>
            </w:r>
          </w:p>
        </w:tc>
        <w:tc>
          <w:tcPr>
            <w:tcW w:w="2182" w:type="dxa"/>
            <w:noWrap/>
            <w:vAlign w:val="bottom"/>
            <w:hideMark/>
          </w:tcPr>
          <w:p w14:paraId="4E3BFDD4" w14:textId="2C88142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0.507</w:t>
            </w:r>
          </w:p>
        </w:tc>
        <w:tc>
          <w:tcPr>
            <w:tcW w:w="2183" w:type="dxa"/>
            <w:noWrap/>
            <w:vAlign w:val="bottom"/>
            <w:hideMark/>
          </w:tcPr>
          <w:p w14:paraId="6E8594F7" w14:textId="6A6A575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0.397</w:t>
            </w:r>
          </w:p>
        </w:tc>
        <w:tc>
          <w:tcPr>
            <w:tcW w:w="2030" w:type="dxa"/>
            <w:noWrap/>
            <w:vAlign w:val="bottom"/>
            <w:hideMark/>
          </w:tcPr>
          <w:p w14:paraId="15B0B79A" w14:textId="1FA8CFC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1.28</w:t>
            </w:r>
          </w:p>
        </w:tc>
      </w:tr>
      <w:tr w:rsidR="00F91F4F" w:rsidRPr="00DB5CA5" w14:paraId="38741F90" w14:textId="77777777" w:rsidTr="000D685C">
        <w:trPr>
          <w:trHeight w:val="270"/>
        </w:trPr>
        <w:tc>
          <w:tcPr>
            <w:tcW w:w="1248" w:type="dxa"/>
            <w:noWrap/>
            <w:hideMark/>
          </w:tcPr>
          <w:p w14:paraId="4F9AAE3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23</w:t>
            </w:r>
          </w:p>
        </w:tc>
        <w:tc>
          <w:tcPr>
            <w:tcW w:w="2182" w:type="dxa"/>
            <w:noWrap/>
            <w:vAlign w:val="bottom"/>
            <w:hideMark/>
          </w:tcPr>
          <w:p w14:paraId="7C1AF8F4" w14:textId="58715A8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0.493</w:t>
            </w:r>
          </w:p>
        </w:tc>
        <w:tc>
          <w:tcPr>
            <w:tcW w:w="2183" w:type="dxa"/>
            <w:noWrap/>
            <w:vAlign w:val="bottom"/>
            <w:hideMark/>
          </w:tcPr>
          <w:p w14:paraId="31CD9B95" w14:textId="7C89B6D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0.383</w:t>
            </w:r>
          </w:p>
        </w:tc>
        <w:tc>
          <w:tcPr>
            <w:tcW w:w="2030" w:type="dxa"/>
            <w:noWrap/>
            <w:vAlign w:val="bottom"/>
            <w:hideMark/>
          </w:tcPr>
          <w:p w14:paraId="37D66F2F" w14:textId="35C0FA5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1.29</w:t>
            </w:r>
          </w:p>
        </w:tc>
      </w:tr>
      <w:tr w:rsidR="00F91F4F" w:rsidRPr="00DB5CA5" w14:paraId="7B3CA00A" w14:textId="77777777" w:rsidTr="000D685C">
        <w:trPr>
          <w:trHeight w:val="270"/>
        </w:trPr>
        <w:tc>
          <w:tcPr>
            <w:tcW w:w="1248" w:type="dxa"/>
            <w:noWrap/>
            <w:hideMark/>
          </w:tcPr>
          <w:p w14:paraId="59EBA7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24</w:t>
            </w:r>
          </w:p>
        </w:tc>
        <w:tc>
          <w:tcPr>
            <w:tcW w:w="2182" w:type="dxa"/>
            <w:noWrap/>
            <w:vAlign w:val="bottom"/>
            <w:hideMark/>
          </w:tcPr>
          <w:p w14:paraId="408DC723" w14:textId="412E6E8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0.326</w:t>
            </w:r>
          </w:p>
        </w:tc>
        <w:tc>
          <w:tcPr>
            <w:tcW w:w="2183" w:type="dxa"/>
            <w:noWrap/>
            <w:vAlign w:val="bottom"/>
            <w:hideMark/>
          </w:tcPr>
          <w:p w14:paraId="1A1D5146" w14:textId="4E82FE62"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71C3AFD0" w14:textId="1C59CE0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0.769</w:t>
            </w:r>
          </w:p>
        </w:tc>
      </w:tr>
      <w:tr w:rsidR="00F91F4F" w:rsidRPr="00DB5CA5" w14:paraId="140E8064" w14:textId="77777777" w:rsidTr="000D685C">
        <w:trPr>
          <w:trHeight w:val="270"/>
        </w:trPr>
        <w:tc>
          <w:tcPr>
            <w:tcW w:w="1248" w:type="dxa"/>
            <w:noWrap/>
            <w:hideMark/>
          </w:tcPr>
          <w:p w14:paraId="5FD4ABF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25</w:t>
            </w:r>
          </w:p>
        </w:tc>
        <w:tc>
          <w:tcPr>
            <w:tcW w:w="2182" w:type="dxa"/>
            <w:noWrap/>
            <w:vAlign w:val="bottom"/>
            <w:hideMark/>
          </w:tcPr>
          <w:p w14:paraId="7CD65189" w14:textId="312A2B8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0.386</w:t>
            </w:r>
          </w:p>
        </w:tc>
        <w:tc>
          <w:tcPr>
            <w:tcW w:w="2183" w:type="dxa"/>
            <w:noWrap/>
            <w:vAlign w:val="bottom"/>
            <w:hideMark/>
          </w:tcPr>
          <w:p w14:paraId="4502EC0E" w14:textId="56EDD6A8"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0.466</w:t>
            </w:r>
          </w:p>
        </w:tc>
        <w:tc>
          <w:tcPr>
            <w:tcW w:w="2030" w:type="dxa"/>
            <w:noWrap/>
            <w:vAlign w:val="bottom"/>
            <w:hideMark/>
          </w:tcPr>
          <w:p w14:paraId="1C26B585" w14:textId="272E356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0.829</w:t>
            </w:r>
          </w:p>
        </w:tc>
      </w:tr>
      <w:tr w:rsidR="00F91F4F" w:rsidRPr="00DB5CA5" w14:paraId="65FDBB21" w14:textId="77777777" w:rsidTr="000D685C">
        <w:trPr>
          <w:trHeight w:val="270"/>
        </w:trPr>
        <w:tc>
          <w:tcPr>
            <w:tcW w:w="1248" w:type="dxa"/>
            <w:noWrap/>
            <w:hideMark/>
          </w:tcPr>
          <w:p w14:paraId="0B60445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26</w:t>
            </w:r>
          </w:p>
        </w:tc>
        <w:tc>
          <w:tcPr>
            <w:tcW w:w="2182" w:type="dxa"/>
            <w:noWrap/>
            <w:vAlign w:val="bottom"/>
            <w:hideMark/>
          </w:tcPr>
          <w:p w14:paraId="072A6014" w14:textId="311EEBE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0.421</w:t>
            </w:r>
          </w:p>
        </w:tc>
        <w:tc>
          <w:tcPr>
            <w:tcW w:w="2183" w:type="dxa"/>
            <w:noWrap/>
            <w:vAlign w:val="bottom"/>
            <w:hideMark/>
          </w:tcPr>
          <w:p w14:paraId="7FB481A7" w14:textId="595D87B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0.424</w:t>
            </w:r>
          </w:p>
        </w:tc>
        <w:tc>
          <w:tcPr>
            <w:tcW w:w="2030" w:type="dxa"/>
            <w:noWrap/>
            <w:vAlign w:val="bottom"/>
            <w:hideMark/>
          </w:tcPr>
          <w:p w14:paraId="4ADEF22E" w14:textId="3AC3092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0.992</w:t>
            </w:r>
          </w:p>
        </w:tc>
      </w:tr>
      <w:tr w:rsidR="00F91F4F" w:rsidRPr="00DB5CA5" w14:paraId="10DF5C57" w14:textId="77777777" w:rsidTr="000D685C">
        <w:trPr>
          <w:trHeight w:val="270"/>
        </w:trPr>
        <w:tc>
          <w:tcPr>
            <w:tcW w:w="1248" w:type="dxa"/>
            <w:noWrap/>
            <w:hideMark/>
          </w:tcPr>
          <w:p w14:paraId="5200DAD2"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27</w:t>
            </w:r>
          </w:p>
        </w:tc>
        <w:tc>
          <w:tcPr>
            <w:tcW w:w="2182" w:type="dxa"/>
            <w:noWrap/>
            <w:vAlign w:val="bottom"/>
            <w:hideMark/>
          </w:tcPr>
          <w:p w14:paraId="05D79178" w14:textId="367C0A46"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0.353</w:t>
            </w:r>
          </w:p>
        </w:tc>
        <w:tc>
          <w:tcPr>
            <w:tcW w:w="2183" w:type="dxa"/>
            <w:noWrap/>
            <w:vAlign w:val="bottom"/>
            <w:hideMark/>
          </w:tcPr>
          <w:p w14:paraId="39F460A4" w14:textId="393EE96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0.294</w:t>
            </w:r>
          </w:p>
        </w:tc>
        <w:tc>
          <w:tcPr>
            <w:tcW w:w="2030" w:type="dxa"/>
            <w:noWrap/>
            <w:vAlign w:val="bottom"/>
            <w:hideMark/>
          </w:tcPr>
          <w:p w14:paraId="6F2C4852" w14:textId="3668D3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1.20</w:t>
            </w:r>
          </w:p>
        </w:tc>
      </w:tr>
      <w:tr w:rsidR="00F91F4F" w:rsidRPr="00DB5CA5" w14:paraId="5E632BEE" w14:textId="77777777" w:rsidTr="000D685C">
        <w:trPr>
          <w:trHeight w:val="270"/>
        </w:trPr>
        <w:tc>
          <w:tcPr>
            <w:tcW w:w="1248" w:type="dxa"/>
            <w:noWrap/>
            <w:hideMark/>
          </w:tcPr>
          <w:p w14:paraId="63E634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28</w:t>
            </w:r>
          </w:p>
        </w:tc>
        <w:tc>
          <w:tcPr>
            <w:tcW w:w="2182" w:type="dxa"/>
            <w:noWrap/>
            <w:vAlign w:val="bottom"/>
            <w:hideMark/>
          </w:tcPr>
          <w:p w14:paraId="1177C8A5" w14:textId="443DE04E"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0.319</w:t>
            </w:r>
          </w:p>
        </w:tc>
        <w:tc>
          <w:tcPr>
            <w:tcW w:w="2183" w:type="dxa"/>
            <w:noWrap/>
            <w:vAlign w:val="bottom"/>
            <w:hideMark/>
          </w:tcPr>
          <w:p w14:paraId="3B592EBE" w14:textId="79381F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0.245</w:t>
            </w:r>
          </w:p>
        </w:tc>
        <w:tc>
          <w:tcPr>
            <w:tcW w:w="2030" w:type="dxa"/>
            <w:noWrap/>
            <w:vAlign w:val="bottom"/>
            <w:hideMark/>
          </w:tcPr>
          <w:p w14:paraId="67630FD4" w14:textId="053E058B"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1.30</w:t>
            </w:r>
          </w:p>
        </w:tc>
      </w:tr>
      <w:tr w:rsidR="00F91F4F" w:rsidRPr="00DB5CA5" w14:paraId="290D4432" w14:textId="77777777" w:rsidTr="000D685C">
        <w:trPr>
          <w:trHeight w:val="270"/>
        </w:trPr>
        <w:tc>
          <w:tcPr>
            <w:tcW w:w="1248" w:type="dxa"/>
            <w:noWrap/>
            <w:hideMark/>
          </w:tcPr>
          <w:p w14:paraId="1D99233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29</w:t>
            </w:r>
          </w:p>
        </w:tc>
        <w:tc>
          <w:tcPr>
            <w:tcW w:w="2182" w:type="dxa"/>
            <w:noWrap/>
            <w:vAlign w:val="bottom"/>
            <w:hideMark/>
          </w:tcPr>
          <w:p w14:paraId="16E932C7" w14:textId="0352DC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0.266</w:t>
            </w:r>
          </w:p>
        </w:tc>
        <w:tc>
          <w:tcPr>
            <w:tcW w:w="2183" w:type="dxa"/>
            <w:noWrap/>
            <w:vAlign w:val="bottom"/>
            <w:hideMark/>
          </w:tcPr>
          <w:p w14:paraId="0B4DB372" w14:textId="505179FA"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0.220</w:t>
            </w:r>
          </w:p>
        </w:tc>
        <w:tc>
          <w:tcPr>
            <w:tcW w:w="2030" w:type="dxa"/>
            <w:noWrap/>
            <w:vAlign w:val="bottom"/>
            <w:hideMark/>
          </w:tcPr>
          <w:p w14:paraId="3EE9C3E7" w14:textId="11A2279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1.21</w:t>
            </w:r>
          </w:p>
        </w:tc>
      </w:tr>
      <w:tr w:rsidR="00F91F4F" w:rsidRPr="00DB5CA5" w14:paraId="0E0D7CCD" w14:textId="77777777" w:rsidTr="000D685C">
        <w:trPr>
          <w:trHeight w:val="270"/>
        </w:trPr>
        <w:tc>
          <w:tcPr>
            <w:tcW w:w="1248" w:type="dxa"/>
            <w:noWrap/>
            <w:hideMark/>
          </w:tcPr>
          <w:p w14:paraId="7CFDEC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30</w:t>
            </w:r>
          </w:p>
        </w:tc>
        <w:tc>
          <w:tcPr>
            <w:tcW w:w="2182" w:type="dxa"/>
            <w:noWrap/>
            <w:vAlign w:val="bottom"/>
            <w:hideMark/>
          </w:tcPr>
          <w:p w14:paraId="34624A9D" w14:textId="6676A5B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0.231</w:t>
            </w:r>
          </w:p>
        </w:tc>
        <w:tc>
          <w:tcPr>
            <w:tcW w:w="2183" w:type="dxa"/>
            <w:noWrap/>
            <w:vAlign w:val="bottom"/>
            <w:hideMark/>
          </w:tcPr>
          <w:p w14:paraId="39D528CD" w14:textId="117D0E0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0.152</w:t>
            </w:r>
          </w:p>
        </w:tc>
        <w:tc>
          <w:tcPr>
            <w:tcW w:w="2030" w:type="dxa"/>
            <w:noWrap/>
            <w:vAlign w:val="bottom"/>
            <w:hideMark/>
          </w:tcPr>
          <w:p w14:paraId="418B0A0D" w14:textId="52EEEB60"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1.52</w:t>
            </w:r>
          </w:p>
        </w:tc>
      </w:tr>
      <w:tr w:rsidR="00F91F4F" w:rsidRPr="00DB5CA5" w14:paraId="2EC8785C" w14:textId="77777777" w:rsidTr="000D685C">
        <w:trPr>
          <w:trHeight w:val="270"/>
        </w:trPr>
        <w:tc>
          <w:tcPr>
            <w:tcW w:w="1248" w:type="dxa"/>
            <w:noWrap/>
            <w:hideMark/>
          </w:tcPr>
          <w:p w14:paraId="3679836A"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31</w:t>
            </w:r>
          </w:p>
        </w:tc>
        <w:tc>
          <w:tcPr>
            <w:tcW w:w="2182" w:type="dxa"/>
            <w:noWrap/>
            <w:vAlign w:val="bottom"/>
            <w:hideMark/>
          </w:tcPr>
          <w:p w14:paraId="6EB34329" w14:textId="6088C489"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0.194</w:t>
            </w:r>
          </w:p>
        </w:tc>
        <w:tc>
          <w:tcPr>
            <w:tcW w:w="2183" w:type="dxa"/>
            <w:noWrap/>
            <w:vAlign w:val="bottom"/>
            <w:hideMark/>
          </w:tcPr>
          <w:p w14:paraId="6E246AF0" w14:textId="6BFF64FC"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0.137</w:t>
            </w:r>
          </w:p>
        </w:tc>
        <w:tc>
          <w:tcPr>
            <w:tcW w:w="2030" w:type="dxa"/>
            <w:noWrap/>
            <w:vAlign w:val="bottom"/>
            <w:hideMark/>
          </w:tcPr>
          <w:p w14:paraId="06275A86" w14:textId="5613014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1.41</w:t>
            </w:r>
          </w:p>
        </w:tc>
      </w:tr>
      <w:tr w:rsidR="00F91F4F" w:rsidRPr="00DB5CA5" w14:paraId="4C442648" w14:textId="77777777" w:rsidTr="000D685C">
        <w:trPr>
          <w:trHeight w:val="270"/>
        </w:trPr>
        <w:tc>
          <w:tcPr>
            <w:tcW w:w="1248" w:type="dxa"/>
            <w:noWrap/>
            <w:hideMark/>
          </w:tcPr>
          <w:p w14:paraId="5BBE254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rPr>
            </w:pPr>
            <w:r w:rsidRPr="00DB5CA5">
              <w:rPr>
                <w:rFonts w:ascii="ＭＳ Ｐゴシック" w:eastAsia="ＭＳ Ｐゴシック" w:hAnsi="ＭＳ Ｐゴシック" w:cs="ＭＳ Ｐゴシック" w:hint="eastAsia"/>
                <w:color w:val="000000"/>
                <w:kern w:val="0"/>
              </w:rPr>
              <w:t>32</w:t>
            </w:r>
          </w:p>
        </w:tc>
        <w:tc>
          <w:tcPr>
            <w:tcW w:w="2182" w:type="dxa"/>
            <w:noWrap/>
            <w:vAlign w:val="bottom"/>
            <w:hideMark/>
          </w:tcPr>
          <w:p w14:paraId="28AA10E8" w14:textId="297EC323"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0.235</w:t>
            </w:r>
          </w:p>
        </w:tc>
        <w:tc>
          <w:tcPr>
            <w:tcW w:w="2183" w:type="dxa"/>
            <w:noWrap/>
            <w:vAlign w:val="bottom"/>
            <w:hideMark/>
          </w:tcPr>
          <w:p w14:paraId="1F575984" w14:textId="4502ABF1"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0.177</w:t>
            </w:r>
          </w:p>
        </w:tc>
        <w:tc>
          <w:tcPr>
            <w:tcW w:w="2030" w:type="dxa"/>
            <w:noWrap/>
            <w:vAlign w:val="bottom"/>
            <w:hideMark/>
          </w:tcPr>
          <w:p w14:paraId="7511F07F" w14:textId="290110D5" w:rsidR="00F91F4F" w:rsidRPr="00DB5CA5" w:rsidRDefault="00F91F4F" w:rsidP="00F91F4F">
            <w:pPr>
              <w:widowControl/>
              <w:jc w:val="center"/>
              <w:rPr>
                <w:rFonts w:ascii="ＭＳ Ｐゴシック" w:eastAsia="ＭＳ Ｐゴシック" w:hAnsi="ＭＳ Ｐゴシック" w:cs="ＭＳ Ｐゴシック"/>
                <w:color w:val="000000"/>
                <w:kern w:val="0"/>
              </w:rPr>
            </w:pPr>
            <w:r>
              <w:rPr>
                <w:rFonts w:hint="eastAsia"/>
                <w:color w:val="000000"/>
                <w:sz w:val="22"/>
              </w:rPr>
              <w:t>1.33</w:t>
            </w:r>
          </w:p>
        </w:tc>
      </w:tr>
    </w:tbl>
    <w:p w14:paraId="53BBB627" w14:textId="77777777" w:rsidR="0027760D" w:rsidRDefault="00DB5CA5" w:rsidP="00DB5CA5">
      <w:pPr>
        <w:jc w:val="center"/>
      </w:pPr>
      <w:r>
        <w:rPr>
          <w:rFonts w:hint="eastAsia"/>
        </w:rPr>
        <w:lastRenderedPageBreak/>
        <w:t>表</w:t>
      </w:r>
      <w:r w:rsidR="0027760D">
        <w:rPr>
          <w:rFonts w:hint="eastAsia"/>
        </w:rPr>
        <w:t>4.</w:t>
      </w:r>
      <w:r w:rsidR="0027760D">
        <w:t>2</w:t>
      </w:r>
      <w:r>
        <w:rPr>
          <w:rFonts w:hint="eastAsia"/>
        </w:rPr>
        <w:t xml:space="preserve"> </w:t>
      </w:r>
      <w:r w:rsidR="0027760D">
        <w:rPr>
          <w:rFonts w:hint="eastAsia"/>
        </w:rPr>
        <w:t>第</w:t>
      </w:r>
      <w:r w:rsidR="0027760D">
        <w:rPr>
          <w:rFonts w:hint="eastAsia"/>
        </w:rPr>
        <w:t>12</w:t>
      </w:r>
      <w:r>
        <w:rPr>
          <w:rFonts w:hint="eastAsia"/>
        </w:rPr>
        <w:t>次高調波</w:t>
      </w:r>
      <w:r>
        <w:t>高調波に相当するエネルギーによって生じた</w:t>
      </w:r>
    </w:p>
    <w:p w14:paraId="1B7F4DF3" w14:textId="6347E390" w:rsidR="00DB5CA5" w:rsidRDefault="00DB5CA5" w:rsidP="00DB5CA5">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DB5CA5" w14:paraId="6DD1D929" w14:textId="77777777" w:rsidTr="00481FFB">
        <w:trPr>
          <w:trHeight w:val="688"/>
        </w:trPr>
        <w:tc>
          <w:tcPr>
            <w:tcW w:w="2116" w:type="dxa"/>
            <w:tcBorders>
              <w:top w:val="single" w:sz="4" w:space="0" w:color="auto"/>
              <w:bottom w:val="single" w:sz="4" w:space="0" w:color="auto"/>
            </w:tcBorders>
          </w:tcPr>
          <w:p w14:paraId="7DDE230A" w14:textId="77777777" w:rsidR="00DB5CA5" w:rsidRDefault="00DB5CA5" w:rsidP="00481FFB">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4DF32693" w14:textId="77777777" w:rsidR="00DB5CA5" w:rsidRDefault="00DB5CA5" w:rsidP="00481FFB">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041BBDA2" w14:textId="77777777" w:rsidR="00DB5CA5" w:rsidRDefault="00DB5CA5" w:rsidP="00481FFB">
            <w:pPr>
              <w:jc w:val="center"/>
            </w:pPr>
            <w:r>
              <w:t>[</w:t>
            </w:r>
            <w:proofErr w:type="spellStart"/>
            <w:r>
              <w:t>a.u</w:t>
            </w:r>
            <w:proofErr w:type="spellEnd"/>
            <w:r>
              <w:t>.]</w:t>
            </w:r>
          </w:p>
        </w:tc>
        <w:tc>
          <w:tcPr>
            <w:tcW w:w="2201" w:type="dxa"/>
            <w:tcBorders>
              <w:top w:val="single" w:sz="4" w:space="0" w:color="auto"/>
              <w:bottom w:val="single" w:sz="4" w:space="0" w:color="auto"/>
            </w:tcBorders>
          </w:tcPr>
          <w:p w14:paraId="3746965E" w14:textId="77777777" w:rsidR="00DB5CA5" w:rsidRDefault="00DB5CA5" w:rsidP="00481FFB">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A035590" w14:textId="77777777" w:rsidR="00DB5CA5" w:rsidRDefault="00DB5CA5" w:rsidP="00481FFB">
            <w:pPr>
              <w:jc w:val="center"/>
            </w:pPr>
            <w:r>
              <w:rPr>
                <w:rFonts w:hint="eastAsia"/>
              </w:rPr>
              <w:t>[</w:t>
            </w:r>
            <w:proofErr w:type="spellStart"/>
            <w:r>
              <w:rPr>
                <w:rFonts w:hint="eastAsia"/>
              </w:rPr>
              <w:t>a.u</w:t>
            </w:r>
            <w:proofErr w:type="spellEnd"/>
            <w:r>
              <w:rPr>
                <w:rFonts w:hint="eastAsia"/>
              </w:rPr>
              <w:t>.]</w:t>
            </w:r>
          </w:p>
        </w:tc>
        <w:tc>
          <w:tcPr>
            <w:tcW w:w="2046" w:type="dxa"/>
            <w:tcBorders>
              <w:top w:val="single" w:sz="4" w:space="0" w:color="auto"/>
              <w:bottom w:val="single" w:sz="4" w:space="0" w:color="auto"/>
            </w:tcBorders>
          </w:tcPr>
          <w:p w14:paraId="5CF63EBE" w14:textId="7429E008" w:rsidR="00DB5CA5" w:rsidRDefault="00DB5CA5" w:rsidP="00481FFB">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DB5CA5" w14:paraId="2380C51A"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single" w:sz="4" w:space="0" w:color="auto"/>
              <w:left w:val="nil"/>
              <w:bottom w:val="nil"/>
              <w:right w:val="nil"/>
            </w:tcBorders>
            <w:noWrap/>
            <w:hideMark/>
          </w:tcPr>
          <w:p w14:paraId="5117F7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1F87D73E" w14:textId="6F327B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0.550</w:t>
            </w:r>
          </w:p>
        </w:tc>
        <w:tc>
          <w:tcPr>
            <w:tcW w:w="2201" w:type="dxa"/>
            <w:tcBorders>
              <w:top w:val="single" w:sz="4" w:space="0" w:color="auto"/>
              <w:left w:val="nil"/>
              <w:bottom w:val="nil"/>
              <w:right w:val="nil"/>
            </w:tcBorders>
            <w:noWrap/>
            <w:vAlign w:val="bottom"/>
            <w:hideMark/>
          </w:tcPr>
          <w:p w14:paraId="3959273C" w14:textId="5BC8F10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0.531</w:t>
            </w:r>
          </w:p>
        </w:tc>
        <w:tc>
          <w:tcPr>
            <w:tcW w:w="2046" w:type="dxa"/>
            <w:tcBorders>
              <w:top w:val="single" w:sz="4" w:space="0" w:color="auto"/>
              <w:left w:val="nil"/>
              <w:bottom w:val="nil"/>
              <w:right w:val="nil"/>
            </w:tcBorders>
            <w:noWrap/>
            <w:vAlign w:val="bottom"/>
            <w:hideMark/>
          </w:tcPr>
          <w:p w14:paraId="2C430E1A" w14:textId="36920C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1.04</w:t>
            </w:r>
          </w:p>
        </w:tc>
      </w:tr>
      <w:tr w:rsidR="00F91F4F" w:rsidRPr="00DB5CA5" w14:paraId="429891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E163F2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56808FCE" w14:textId="47CB3A3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0.554</w:t>
            </w:r>
          </w:p>
        </w:tc>
        <w:tc>
          <w:tcPr>
            <w:tcW w:w="2201" w:type="dxa"/>
            <w:tcBorders>
              <w:top w:val="nil"/>
              <w:left w:val="nil"/>
              <w:bottom w:val="nil"/>
              <w:right w:val="nil"/>
            </w:tcBorders>
            <w:noWrap/>
            <w:vAlign w:val="bottom"/>
            <w:hideMark/>
          </w:tcPr>
          <w:p w14:paraId="1D19C23B" w14:textId="58DAA38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003D1699" w14:textId="57F0DBE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DB5CA5" w14:paraId="6F301E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21E0B03"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05995A65" w14:textId="0E2A5EF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0.590</w:t>
            </w:r>
          </w:p>
        </w:tc>
        <w:tc>
          <w:tcPr>
            <w:tcW w:w="2201" w:type="dxa"/>
            <w:tcBorders>
              <w:top w:val="nil"/>
              <w:left w:val="nil"/>
              <w:bottom w:val="nil"/>
              <w:right w:val="nil"/>
            </w:tcBorders>
            <w:noWrap/>
            <w:vAlign w:val="bottom"/>
            <w:hideMark/>
          </w:tcPr>
          <w:p w14:paraId="672D822C" w14:textId="446B0E5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0.449</w:t>
            </w:r>
          </w:p>
        </w:tc>
        <w:tc>
          <w:tcPr>
            <w:tcW w:w="2046" w:type="dxa"/>
            <w:tcBorders>
              <w:top w:val="nil"/>
              <w:left w:val="nil"/>
              <w:bottom w:val="nil"/>
              <w:right w:val="nil"/>
            </w:tcBorders>
            <w:noWrap/>
            <w:vAlign w:val="bottom"/>
            <w:hideMark/>
          </w:tcPr>
          <w:p w14:paraId="57E7B5A3" w14:textId="39C30B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614B941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A6C3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3EE67949" w14:textId="22E1BE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0.630</w:t>
            </w:r>
          </w:p>
        </w:tc>
        <w:tc>
          <w:tcPr>
            <w:tcW w:w="2201" w:type="dxa"/>
            <w:tcBorders>
              <w:top w:val="nil"/>
              <w:left w:val="nil"/>
              <w:bottom w:val="nil"/>
              <w:right w:val="nil"/>
            </w:tcBorders>
            <w:noWrap/>
            <w:vAlign w:val="bottom"/>
            <w:hideMark/>
          </w:tcPr>
          <w:p w14:paraId="2AC7B04D" w14:textId="3F0C5785"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0.441</w:t>
            </w:r>
          </w:p>
        </w:tc>
        <w:tc>
          <w:tcPr>
            <w:tcW w:w="2046" w:type="dxa"/>
            <w:tcBorders>
              <w:top w:val="nil"/>
              <w:left w:val="nil"/>
              <w:bottom w:val="nil"/>
              <w:right w:val="nil"/>
            </w:tcBorders>
            <w:noWrap/>
            <w:vAlign w:val="bottom"/>
            <w:hideMark/>
          </w:tcPr>
          <w:p w14:paraId="49C33817" w14:textId="5AD6AA9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1.43</w:t>
            </w:r>
          </w:p>
        </w:tc>
      </w:tr>
      <w:tr w:rsidR="00F91F4F" w:rsidRPr="00DB5CA5" w14:paraId="7B145E4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B7CDFA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709C73A3" w14:textId="25BD4B0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0.572</w:t>
            </w:r>
          </w:p>
        </w:tc>
        <w:tc>
          <w:tcPr>
            <w:tcW w:w="2201" w:type="dxa"/>
            <w:tcBorders>
              <w:top w:val="nil"/>
              <w:left w:val="nil"/>
              <w:bottom w:val="nil"/>
              <w:right w:val="nil"/>
            </w:tcBorders>
            <w:noWrap/>
            <w:vAlign w:val="bottom"/>
            <w:hideMark/>
          </w:tcPr>
          <w:p w14:paraId="3D0D24FC" w14:textId="4117E67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3C509942" w14:textId="0EBEE6C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1.10</w:t>
            </w:r>
          </w:p>
        </w:tc>
      </w:tr>
      <w:tr w:rsidR="00F91F4F" w:rsidRPr="00DB5CA5" w14:paraId="5F766961"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771B9C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F22951" w14:textId="1845196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0.524</w:t>
            </w:r>
          </w:p>
        </w:tc>
        <w:tc>
          <w:tcPr>
            <w:tcW w:w="2201" w:type="dxa"/>
            <w:tcBorders>
              <w:top w:val="nil"/>
              <w:left w:val="nil"/>
              <w:bottom w:val="nil"/>
              <w:right w:val="nil"/>
            </w:tcBorders>
            <w:noWrap/>
            <w:vAlign w:val="bottom"/>
            <w:hideMark/>
          </w:tcPr>
          <w:p w14:paraId="2527F094" w14:textId="31E52DA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084523AD" w14:textId="623CF59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1.03</w:t>
            </w:r>
          </w:p>
        </w:tc>
      </w:tr>
      <w:tr w:rsidR="00F91F4F" w:rsidRPr="00DB5CA5" w14:paraId="3BBABD4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CB59DA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3E6E13B1" w14:textId="5448A98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0.539</w:t>
            </w:r>
          </w:p>
        </w:tc>
        <w:tc>
          <w:tcPr>
            <w:tcW w:w="2201" w:type="dxa"/>
            <w:tcBorders>
              <w:top w:val="nil"/>
              <w:left w:val="nil"/>
              <w:bottom w:val="nil"/>
              <w:right w:val="nil"/>
            </w:tcBorders>
            <w:noWrap/>
            <w:vAlign w:val="bottom"/>
            <w:hideMark/>
          </w:tcPr>
          <w:p w14:paraId="1FF64917" w14:textId="317C27F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465EBE63" w14:textId="28B06FA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1.22</w:t>
            </w:r>
          </w:p>
        </w:tc>
      </w:tr>
      <w:tr w:rsidR="00F91F4F" w:rsidRPr="00DB5CA5" w14:paraId="6EAFAF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CE49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51D9BEAE" w14:textId="6944162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0.569</w:t>
            </w:r>
          </w:p>
        </w:tc>
        <w:tc>
          <w:tcPr>
            <w:tcW w:w="2201" w:type="dxa"/>
            <w:tcBorders>
              <w:top w:val="nil"/>
              <w:left w:val="nil"/>
              <w:bottom w:val="nil"/>
              <w:right w:val="nil"/>
            </w:tcBorders>
            <w:noWrap/>
            <w:vAlign w:val="bottom"/>
            <w:hideMark/>
          </w:tcPr>
          <w:p w14:paraId="29750CE7" w14:textId="180083C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0A7CBEC8" w14:textId="2D69126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1E757B2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4E738C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157B35B1" w14:textId="62172AF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0.538</w:t>
            </w:r>
          </w:p>
        </w:tc>
        <w:tc>
          <w:tcPr>
            <w:tcW w:w="2201" w:type="dxa"/>
            <w:tcBorders>
              <w:top w:val="nil"/>
              <w:left w:val="nil"/>
              <w:bottom w:val="nil"/>
              <w:right w:val="nil"/>
            </w:tcBorders>
            <w:noWrap/>
            <w:vAlign w:val="bottom"/>
            <w:hideMark/>
          </w:tcPr>
          <w:p w14:paraId="32C78EA2" w14:textId="5939DEF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2CB7B3B2" w14:textId="731E7C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1.11</w:t>
            </w:r>
          </w:p>
        </w:tc>
      </w:tr>
      <w:tr w:rsidR="00F91F4F" w:rsidRPr="00DB5CA5" w14:paraId="08EAA95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C021F3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18748CF3" w14:textId="532A66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0.519</w:t>
            </w:r>
          </w:p>
        </w:tc>
        <w:tc>
          <w:tcPr>
            <w:tcW w:w="2201" w:type="dxa"/>
            <w:tcBorders>
              <w:top w:val="nil"/>
              <w:left w:val="nil"/>
              <w:bottom w:val="nil"/>
              <w:right w:val="nil"/>
            </w:tcBorders>
            <w:noWrap/>
            <w:vAlign w:val="bottom"/>
            <w:hideMark/>
          </w:tcPr>
          <w:p w14:paraId="4A500571" w14:textId="1435749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7AED9E9B" w14:textId="7EAA18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1.19</w:t>
            </w:r>
          </w:p>
        </w:tc>
      </w:tr>
      <w:tr w:rsidR="00F91F4F" w:rsidRPr="00DB5CA5" w14:paraId="2E40709D"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D6FC41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33C1F9B3" w14:textId="30BA871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0.587</w:t>
            </w:r>
          </w:p>
        </w:tc>
        <w:tc>
          <w:tcPr>
            <w:tcW w:w="2201" w:type="dxa"/>
            <w:tcBorders>
              <w:top w:val="nil"/>
              <w:left w:val="nil"/>
              <w:bottom w:val="nil"/>
              <w:right w:val="nil"/>
            </w:tcBorders>
            <w:noWrap/>
            <w:vAlign w:val="bottom"/>
            <w:hideMark/>
          </w:tcPr>
          <w:p w14:paraId="339517FA" w14:textId="21C7F49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9C5A463" w14:textId="74D553D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1.52</w:t>
            </w:r>
          </w:p>
        </w:tc>
      </w:tr>
      <w:tr w:rsidR="00F91F4F" w:rsidRPr="00DB5CA5" w14:paraId="6A2B242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92CFA3E"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4D891A1A" w14:textId="5174A4A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0.589</w:t>
            </w:r>
          </w:p>
        </w:tc>
        <w:tc>
          <w:tcPr>
            <w:tcW w:w="2201" w:type="dxa"/>
            <w:tcBorders>
              <w:top w:val="nil"/>
              <w:left w:val="nil"/>
              <w:bottom w:val="nil"/>
              <w:right w:val="nil"/>
            </w:tcBorders>
            <w:noWrap/>
            <w:vAlign w:val="bottom"/>
            <w:hideMark/>
          </w:tcPr>
          <w:p w14:paraId="1FBB41C5" w14:textId="6EA9CFC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6DD6F2BD" w14:textId="7C6123F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1.38</w:t>
            </w:r>
          </w:p>
        </w:tc>
      </w:tr>
      <w:tr w:rsidR="00F91F4F" w:rsidRPr="00DB5CA5" w14:paraId="161A31D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41626B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30D7DF59" w14:textId="19AE8F1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0.487</w:t>
            </w:r>
          </w:p>
        </w:tc>
        <w:tc>
          <w:tcPr>
            <w:tcW w:w="2201" w:type="dxa"/>
            <w:tcBorders>
              <w:top w:val="nil"/>
              <w:left w:val="nil"/>
              <w:bottom w:val="nil"/>
              <w:right w:val="nil"/>
            </w:tcBorders>
            <w:noWrap/>
            <w:vAlign w:val="bottom"/>
            <w:hideMark/>
          </w:tcPr>
          <w:p w14:paraId="64A01AE4" w14:textId="0FE1984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6D349A8E" w14:textId="738AAC2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3ABD0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5F719D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73A715EF" w14:textId="221CD5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201" w:type="dxa"/>
            <w:tcBorders>
              <w:top w:val="nil"/>
              <w:left w:val="nil"/>
              <w:bottom w:val="nil"/>
              <w:right w:val="nil"/>
            </w:tcBorders>
            <w:noWrap/>
            <w:vAlign w:val="bottom"/>
            <w:hideMark/>
          </w:tcPr>
          <w:p w14:paraId="6C0160F1" w14:textId="67580E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0BF0E5C8" w14:textId="0992A6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1.00</w:t>
            </w:r>
          </w:p>
        </w:tc>
      </w:tr>
      <w:tr w:rsidR="00F91F4F" w:rsidRPr="00DB5CA5" w14:paraId="3443B19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160C944"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59162160" w14:textId="7E43B83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0.414</w:t>
            </w:r>
          </w:p>
        </w:tc>
        <w:tc>
          <w:tcPr>
            <w:tcW w:w="2201" w:type="dxa"/>
            <w:tcBorders>
              <w:top w:val="nil"/>
              <w:left w:val="nil"/>
              <w:bottom w:val="nil"/>
              <w:right w:val="nil"/>
            </w:tcBorders>
            <w:noWrap/>
            <w:vAlign w:val="bottom"/>
            <w:hideMark/>
          </w:tcPr>
          <w:p w14:paraId="410B3A63" w14:textId="6D7C72D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66CBD1FD" w14:textId="4C3895E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0.97</w:t>
            </w:r>
          </w:p>
        </w:tc>
      </w:tr>
      <w:tr w:rsidR="00F91F4F" w:rsidRPr="00DB5CA5" w14:paraId="74B876B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4002600"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34BEA06C" w14:textId="72CB81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201" w:type="dxa"/>
            <w:tcBorders>
              <w:top w:val="nil"/>
              <w:left w:val="nil"/>
              <w:bottom w:val="nil"/>
              <w:right w:val="nil"/>
            </w:tcBorders>
            <w:noWrap/>
            <w:vAlign w:val="bottom"/>
            <w:hideMark/>
          </w:tcPr>
          <w:p w14:paraId="101D2195" w14:textId="323EC9B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489E1C82" w14:textId="2C9499D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DB5CA5" w14:paraId="6E61DCA7"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63AF8CB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60B55B4F" w14:textId="3E40E5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0.403</w:t>
            </w:r>
          </w:p>
        </w:tc>
        <w:tc>
          <w:tcPr>
            <w:tcW w:w="2201" w:type="dxa"/>
            <w:tcBorders>
              <w:top w:val="nil"/>
              <w:left w:val="nil"/>
              <w:bottom w:val="nil"/>
              <w:right w:val="nil"/>
            </w:tcBorders>
            <w:noWrap/>
            <w:vAlign w:val="bottom"/>
            <w:hideMark/>
          </w:tcPr>
          <w:p w14:paraId="287CCCF4" w14:textId="22C5E0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56CF6BA7" w14:textId="28168EB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DB5CA5" w14:paraId="0989B32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5ADD9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27F3CB7D" w14:textId="01748C6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0.431</w:t>
            </w:r>
          </w:p>
        </w:tc>
        <w:tc>
          <w:tcPr>
            <w:tcW w:w="2201" w:type="dxa"/>
            <w:tcBorders>
              <w:top w:val="nil"/>
              <w:left w:val="nil"/>
              <w:bottom w:val="nil"/>
              <w:right w:val="nil"/>
            </w:tcBorders>
            <w:noWrap/>
            <w:vAlign w:val="bottom"/>
            <w:hideMark/>
          </w:tcPr>
          <w:p w14:paraId="4ED247E3" w14:textId="23ECA97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741CA242" w14:textId="29D4C6E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1.21</w:t>
            </w:r>
          </w:p>
        </w:tc>
      </w:tr>
      <w:tr w:rsidR="00F91F4F" w:rsidRPr="00DB5CA5" w14:paraId="3B88DAA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2AB2F6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C46070F" w14:textId="76BB167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0.471</w:t>
            </w:r>
          </w:p>
        </w:tc>
        <w:tc>
          <w:tcPr>
            <w:tcW w:w="2201" w:type="dxa"/>
            <w:tcBorders>
              <w:top w:val="nil"/>
              <w:left w:val="nil"/>
              <w:bottom w:val="nil"/>
              <w:right w:val="nil"/>
            </w:tcBorders>
            <w:noWrap/>
            <w:vAlign w:val="bottom"/>
            <w:hideMark/>
          </w:tcPr>
          <w:p w14:paraId="2589D4B2" w14:textId="5B591F8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33B18004" w14:textId="2F35B65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1.78</w:t>
            </w:r>
          </w:p>
        </w:tc>
      </w:tr>
      <w:tr w:rsidR="00F91F4F" w:rsidRPr="00DB5CA5" w14:paraId="6A612916"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C38A078"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7370DBBB" w14:textId="3E8500E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0.362</w:t>
            </w:r>
          </w:p>
        </w:tc>
        <w:tc>
          <w:tcPr>
            <w:tcW w:w="2201" w:type="dxa"/>
            <w:tcBorders>
              <w:top w:val="nil"/>
              <w:left w:val="nil"/>
              <w:bottom w:val="nil"/>
              <w:right w:val="nil"/>
            </w:tcBorders>
            <w:noWrap/>
            <w:vAlign w:val="bottom"/>
            <w:hideMark/>
          </w:tcPr>
          <w:p w14:paraId="4BAA815B" w14:textId="56CE3F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6731539A" w14:textId="2540F691"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1.31</w:t>
            </w:r>
          </w:p>
        </w:tc>
      </w:tr>
      <w:tr w:rsidR="00F91F4F" w:rsidRPr="00DB5CA5" w14:paraId="725EA2BB"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C7231A5"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33E75C10" w14:textId="7EB2B25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0.337</w:t>
            </w:r>
          </w:p>
        </w:tc>
        <w:tc>
          <w:tcPr>
            <w:tcW w:w="2201" w:type="dxa"/>
            <w:tcBorders>
              <w:top w:val="nil"/>
              <w:left w:val="nil"/>
              <w:bottom w:val="nil"/>
              <w:right w:val="nil"/>
            </w:tcBorders>
            <w:noWrap/>
            <w:vAlign w:val="bottom"/>
            <w:hideMark/>
          </w:tcPr>
          <w:p w14:paraId="4DC3927A" w14:textId="30BEB97E"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62D722CB" w14:textId="552B477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0.982</w:t>
            </w:r>
          </w:p>
        </w:tc>
      </w:tr>
      <w:tr w:rsidR="00F91F4F" w:rsidRPr="00DB5CA5" w14:paraId="2AE2D4F2"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395C9B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1468F70F" w14:textId="46704E8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0.382</w:t>
            </w:r>
          </w:p>
        </w:tc>
        <w:tc>
          <w:tcPr>
            <w:tcW w:w="2201" w:type="dxa"/>
            <w:tcBorders>
              <w:top w:val="nil"/>
              <w:left w:val="nil"/>
              <w:bottom w:val="nil"/>
              <w:right w:val="nil"/>
            </w:tcBorders>
            <w:noWrap/>
            <w:vAlign w:val="bottom"/>
            <w:hideMark/>
          </w:tcPr>
          <w:p w14:paraId="19DAB20C" w14:textId="57A0E87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5ED47A7" w14:textId="361D50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DB5CA5" w14:paraId="006ABB9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B100461"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1084ED7C" w14:textId="3329FCC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56976545" w14:textId="67B0E44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0914DCE4" w14:textId="39BCE3FF"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1.06</w:t>
            </w:r>
          </w:p>
        </w:tc>
      </w:tr>
      <w:tr w:rsidR="00F91F4F" w:rsidRPr="00DB5CA5" w14:paraId="2CBBCBC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19AC7D5C"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0951E78D" w14:textId="40D04886"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0.300</w:t>
            </w:r>
          </w:p>
        </w:tc>
        <w:tc>
          <w:tcPr>
            <w:tcW w:w="2201" w:type="dxa"/>
            <w:tcBorders>
              <w:top w:val="nil"/>
              <w:left w:val="nil"/>
              <w:bottom w:val="nil"/>
              <w:right w:val="nil"/>
            </w:tcBorders>
            <w:noWrap/>
            <w:vAlign w:val="bottom"/>
            <w:hideMark/>
          </w:tcPr>
          <w:p w14:paraId="262CC2E2" w14:textId="37BA596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1E3D3235" w14:textId="345C02B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0.926</w:t>
            </w:r>
          </w:p>
        </w:tc>
      </w:tr>
      <w:tr w:rsidR="00F91F4F" w:rsidRPr="00DB5CA5" w14:paraId="4E40E41E"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B8522B7"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7D919603" w14:textId="0F9028F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0.235</w:t>
            </w:r>
          </w:p>
        </w:tc>
        <w:tc>
          <w:tcPr>
            <w:tcW w:w="2201" w:type="dxa"/>
            <w:tcBorders>
              <w:top w:val="nil"/>
              <w:left w:val="nil"/>
              <w:bottom w:val="nil"/>
              <w:right w:val="nil"/>
            </w:tcBorders>
            <w:noWrap/>
            <w:vAlign w:val="bottom"/>
            <w:hideMark/>
          </w:tcPr>
          <w:p w14:paraId="5534FD34" w14:textId="69F4B9E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CE2A781" w14:textId="1B94225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0.642</w:t>
            </w:r>
          </w:p>
        </w:tc>
      </w:tr>
      <w:tr w:rsidR="00F91F4F" w:rsidRPr="00DB5CA5" w14:paraId="7868933F"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2A7C2E3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79069DBE" w14:textId="18D4BE6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0.262</w:t>
            </w:r>
          </w:p>
        </w:tc>
        <w:tc>
          <w:tcPr>
            <w:tcW w:w="2201" w:type="dxa"/>
            <w:tcBorders>
              <w:top w:val="nil"/>
              <w:left w:val="nil"/>
              <w:bottom w:val="nil"/>
              <w:right w:val="nil"/>
            </w:tcBorders>
            <w:noWrap/>
            <w:vAlign w:val="bottom"/>
            <w:hideMark/>
          </w:tcPr>
          <w:p w14:paraId="0DDE7C16" w14:textId="557FBBE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0.263</w:t>
            </w:r>
          </w:p>
        </w:tc>
        <w:tc>
          <w:tcPr>
            <w:tcW w:w="2046" w:type="dxa"/>
            <w:tcBorders>
              <w:top w:val="nil"/>
              <w:left w:val="nil"/>
              <w:bottom w:val="nil"/>
              <w:right w:val="nil"/>
            </w:tcBorders>
            <w:noWrap/>
            <w:vAlign w:val="bottom"/>
            <w:hideMark/>
          </w:tcPr>
          <w:p w14:paraId="2B4B076C" w14:textId="37A9DC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0.998</w:t>
            </w:r>
          </w:p>
        </w:tc>
      </w:tr>
      <w:tr w:rsidR="00F91F4F" w:rsidRPr="00DB5CA5" w14:paraId="01BC6ED5"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5EE5CFFF"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31694A12" w14:textId="78D7E6D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0.358</w:t>
            </w:r>
          </w:p>
        </w:tc>
        <w:tc>
          <w:tcPr>
            <w:tcW w:w="2201" w:type="dxa"/>
            <w:tcBorders>
              <w:top w:val="nil"/>
              <w:left w:val="nil"/>
              <w:bottom w:val="nil"/>
              <w:right w:val="nil"/>
            </w:tcBorders>
            <w:noWrap/>
            <w:vAlign w:val="bottom"/>
            <w:hideMark/>
          </w:tcPr>
          <w:p w14:paraId="2F4B659D" w14:textId="740CE5A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0.127</w:t>
            </w:r>
          </w:p>
        </w:tc>
        <w:tc>
          <w:tcPr>
            <w:tcW w:w="2046" w:type="dxa"/>
            <w:tcBorders>
              <w:top w:val="nil"/>
              <w:left w:val="nil"/>
              <w:bottom w:val="nil"/>
              <w:right w:val="nil"/>
            </w:tcBorders>
            <w:noWrap/>
            <w:vAlign w:val="bottom"/>
            <w:hideMark/>
          </w:tcPr>
          <w:p w14:paraId="7A86000A" w14:textId="4873941A"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2.82</w:t>
            </w:r>
          </w:p>
        </w:tc>
      </w:tr>
      <w:tr w:rsidR="00F91F4F" w:rsidRPr="00DB5CA5" w14:paraId="2BF71ECC"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34F483C6"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237004B9" w14:textId="1E02CDC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0.295</w:t>
            </w:r>
          </w:p>
        </w:tc>
        <w:tc>
          <w:tcPr>
            <w:tcW w:w="2201" w:type="dxa"/>
            <w:tcBorders>
              <w:top w:val="nil"/>
              <w:left w:val="nil"/>
              <w:bottom w:val="nil"/>
              <w:right w:val="nil"/>
            </w:tcBorders>
            <w:noWrap/>
            <w:vAlign w:val="bottom"/>
            <w:hideMark/>
          </w:tcPr>
          <w:p w14:paraId="1B71E3C2" w14:textId="00FD6919"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0.111</w:t>
            </w:r>
          </w:p>
        </w:tc>
        <w:tc>
          <w:tcPr>
            <w:tcW w:w="2046" w:type="dxa"/>
            <w:tcBorders>
              <w:top w:val="nil"/>
              <w:left w:val="nil"/>
              <w:bottom w:val="nil"/>
              <w:right w:val="nil"/>
            </w:tcBorders>
            <w:noWrap/>
            <w:vAlign w:val="bottom"/>
            <w:hideMark/>
          </w:tcPr>
          <w:p w14:paraId="7B3B45F1" w14:textId="0D0C35E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2.65</w:t>
            </w:r>
          </w:p>
        </w:tc>
      </w:tr>
      <w:tr w:rsidR="00F91F4F" w:rsidRPr="00DB5CA5" w14:paraId="2FE1FD59"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42652F7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3EDB6471" w14:textId="3206C45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0.247</w:t>
            </w:r>
          </w:p>
        </w:tc>
        <w:tc>
          <w:tcPr>
            <w:tcW w:w="2201" w:type="dxa"/>
            <w:tcBorders>
              <w:top w:val="nil"/>
              <w:left w:val="nil"/>
              <w:bottom w:val="nil"/>
              <w:right w:val="nil"/>
            </w:tcBorders>
            <w:noWrap/>
            <w:vAlign w:val="bottom"/>
            <w:hideMark/>
          </w:tcPr>
          <w:p w14:paraId="01A905F7" w14:textId="6DF2304C"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0.112</w:t>
            </w:r>
          </w:p>
        </w:tc>
        <w:tc>
          <w:tcPr>
            <w:tcW w:w="2046" w:type="dxa"/>
            <w:tcBorders>
              <w:top w:val="nil"/>
              <w:left w:val="nil"/>
              <w:bottom w:val="nil"/>
              <w:right w:val="nil"/>
            </w:tcBorders>
            <w:noWrap/>
            <w:vAlign w:val="bottom"/>
            <w:hideMark/>
          </w:tcPr>
          <w:p w14:paraId="4C569013" w14:textId="52D7470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2.21</w:t>
            </w:r>
          </w:p>
        </w:tc>
      </w:tr>
      <w:tr w:rsidR="00F91F4F" w:rsidRPr="00DB5CA5" w14:paraId="601DED18"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0BC11979"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09FAFE24" w14:textId="3FAAF792"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0.211</w:t>
            </w:r>
          </w:p>
        </w:tc>
        <w:tc>
          <w:tcPr>
            <w:tcW w:w="2201" w:type="dxa"/>
            <w:tcBorders>
              <w:top w:val="nil"/>
              <w:left w:val="nil"/>
              <w:bottom w:val="nil"/>
              <w:right w:val="nil"/>
            </w:tcBorders>
            <w:noWrap/>
            <w:vAlign w:val="bottom"/>
            <w:hideMark/>
          </w:tcPr>
          <w:p w14:paraId="7CF473FB" w14:textId="1AB1C4E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0.116</w:t>
            </w:r>
          </w:p>
        </w:tc>
        <w:tc>
          <w:tcPr>
            <w:tcW w:w="2046" w:type="dxa"/>
            <w:tcBorders>
              <w:top w:val="nil"/>
              <w:left w:val="nil"/>
              <w:bottom w:val="nil"/>
              <w:right w:val="nil"/>
            </w:tcBorders>
            <w:noWrap/>
            <w:vAlign w:val="bottom"/>
            <w:hideMark/>
          </w:tcPr>
          <w:p w14:paraId="49125A45" w14:textId="5BD0165B"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1.81</w:t>
            </w:r>
          </w:p>
        </w:tc>
      </w:tr>
      <w:tr w:rsidR="00F91F4F" w:rsidRPr="00DB5CA5" w14:paraId="51F35AF4"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nil"/>
              <w:right w:val="nil"/>
            </w:tcBorders>
            <w:noWrap/>
            <w:hideMark/>
          </w:tcPr>
          <w:p w14:paraId="771D9E5D"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513E29" w14:textId="1D2CBE7D"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0.142</w:t>
            </w:r>
          </w:p>
        </w:tc>
        <w:tc>
          <w:tcPr>
            <w:tcW w:w="2201" w:type="dxa"/>
            <w:tcBorders>
              <w:top w:val="nil"/>
              <w:left w:val="nil"/>
              <w:bottom w:val="nil"/>
              <w:right w:val="nil"/>
            </w:tcBorders>
            <w:noWrap/>
            <w:vAlign w:val="bottom"/>
            <w:hideMark/>
          </w:tcPr>
          <w:p w14:paraId="35CA85C9" w14:textId="5354CEA0"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357B3029" w14:textId="04CF8478"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0.786</w:t>
            </w:r>
          </w:p>
        </w:tc>
      </w:tr>
      <w:tr w:rsidR="00F91F4F" w:rsidRPr="00DB5CA5" w14:paraId="45A7D383" w14:textId="77777777" w:rsidTr="000D685C">
        <w:tblPrEx>
          <w:tblBorders>
            <w:left w:val="single" w:sz="4" w:space="0" w:color="auto"/>
            <w:right w:val="single" w:sz="4" w:space="0" w:color="auto"/>
            <w:insideH w:val="single" w:sz="4" w:space="0" w:color="auto"/>
            <w:insideV w:val="single" w:sz="4" w:space="0" w:color="auto"/>
          </w:tblBorders>
        </w:tblPrEx>
        <w:trPr>
          <w:trHeight w:val="258"/>
        </w:trPr>
        <w:tc>
          <w:tcPr>
            <w:tcW w:w="2116" w:type="dxa"/>
            <w:tcBorders>
              <w:top w:val="nil"/>
              <w:left w:val="nil"/>
              <w:bottom w:val="single" w:sz="4" w:space="0" w:color="auto"/>
              <w:right w:val="nil"/>
            </w:tcBorders>
            <w:noWrap/>
            <w:hideMark/>
          </w:tcPr>
          <w:p w14:paraId="7FF5161B" w14:textId="7777777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sidRPr="00DB5CA5">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785E1758" w14:textId="257D01B4"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0.153</w:t>
            </w:r>
          </w:p>
        </w:tc>
        <w:tc>
          <w:tcPr>
            <w:tcW w:w="2201" w:type="dxa"/>
            <w:tcBorders>
              <w:top w:val="nil"/>
              <w:left w:val="nil"/>
              <w:bottom w:val="single" w:sz="4" w:space="0" w:color="auto"/>
              <w:right w:val="nil"/>
            </w:tcBorders>
            <w:noWrap/>
            <w:vAlign w:val="bottom"/>
            <w:hideMark/>
          </w:tcPr>
          <w:p w14:paraId="4CB28FD1" w14:textId="566F3F63"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0.200</w:t>
            </w:r>
          </w:p>
        </w:tc>
        <w:tc>
          <w:tcPr>
            <w:tcW w:w="2046" w:type="dxa"/>
            <w:tcBorders>
              <w:top w:val="nil"/>
              <w:left w:val="nil"/>
              <w:bottom w:val="single" w:sz="4" w:space="0" w:color="auto"/>
              <w:right w:val="nil"/>
            </w:tcBorders>
            <w:noWrap/>
            <w:vAlign w:val="bottom"/>
            <w:hideMark/>
          </w:tcPr>
          <w:p w14:paraId="794420B6" w14:textId="7B0A75C7" w:rsidR="00F91F4F" w:rsidRPr="00DB5CA5"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0.763</w:t>
            </w:r>
          </w:p>
        </w:tc>
      </w:tr>
    </w:tbl>
    <w:p w14:paraId="09246374" w14:textId="721E16EA" w:rsidR="009C1B9F" w:rsidRDefault="009C1B9F" w:rsidP="009C1B9F">
      <w:pPr>
        <w:jc w:val="center"/>
      </w:pPr>
      <w:r>
        <w:rPr>
          <w:rFonts w:hint="eastAsia"/>
        </w:rPr>
        <w:lastRenderedPageBreak/>
        <w:t>表</w:t>
      </w:r>
      <w:r>
        <w:rPr>
          <w:rFonts w:hint="eastAsia"/>
        </w:rPr>
        <w:t>4.</w:t>
      </w:r>
      <w:r w:rsidR="00D93601">
        <w:t>3</w:t>
      </w:r>
      <w:r>
        <w:rPr>
          <w:rFonts w:hint="eastAsia"/>
        </w:rPr>
        <w:t xml:space="preserve"> </w:t>
      </w:r>
      <w:r>
        <w:rPr>
          <w:rFonts w:hint="eastAsia"/>
        </w:rPr>
        <w:t>第</w:t>
      </w:r>
      <w:r w:rsidR="00D93601">
        <w:rPr>
          <w:rFonts w:hint="eastAsia"/>
        </w:rPr>
        <w:t>13</w:t>
      </w:r>
      <w:r>
        <w:rPr>
          <w:rFonts w:hint="eastAsia"/>
        </w:rPr>
        <w:t>次高調波</w:t>
      </w:r>
      <w:r>
        <w:t>高調波に相当するエネルギーによって生じた</w:t>
      </w:r>
    </w:p>
    <w:p w14:paraId="54082052" w14:textId="77777777" w:rsidR="009C1B9F" w:rsidRDefault="009C1B9F" w:rsidP="009C1B9F">
      <w:pPr>
        <w:jc w:val="center"/>
      </w:pPr>
      <w:r>
        <w:t>光電子の信号強度</w:t>
      </w:r>
      <w:r>
        <w:rPr>
          <w:rFonts w:hint="eastAsia"/>
        </w:rPr>
        <w:t>の</w:t>
      </w:r>
      <w:r>
        <w:rPr>
          <w:rFonts w:ascii="Segoe UI Symbol" w:hAnsi="Segoe UI Symbol" w:cs="Segoe UI Symbol" w:hint="eastAsia"/>
        </w:rPr>
        <w:t>振幅の比</w:t>
      </w:r>
    </w:p>
    <w:tbl>
      <w:tblPr>
        <w:tblStyle w:val="af"/>
        <w:tblW w:w="856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2200"/>
        <w:gridCol w:w="2201"/>
        <w:gridCol w:w="2046"/>
      </w:tblGrid>
      <w:tr w:rsidR="009C1B9F" w14:paraId="512852CB" w14:textId="77777777" w:rsidTr="00481FFB">
        <w:trPr>
          <w:trHeight w:val="688"/>
        </w:trPr>
        <w:tc>
          <w:tcPr>
            <w:tcW w:w="2116" w:type="dxa"/>
            <w:tcBorders>
              <w:top w:val="single" w:sz="4" w:space="0" w:color="auto"/>
              <w:bottom w:val="single" w:sz="4" w:space="0" w:color="auto"/>
            </w:tcBorders>
          </w:tcPr>
          <w:p w14:paraId="56CCD90E" w14:textId="77777777" w:rsidR="009C1B9F" w:rsidRDefault="009C1B9F" w:rsidP="009C1B9F">
            <w:pPr>
              <w:jc w:val="center"/>
            </w:pPr>
            <w:r>
              <w:rPr>
                <w:rFonts w:hint="eastAsia"/>
              </w:rPr>
              <w:t>振動番号</w:t>
            </w:r>
            <m:oMath>
              <m:r>
                <w:rPr>
                  <w:rFonts w:ascii="Cambria Math" w:hAnsi="Cambria Math"/>
                </w:rPr>
                <m:t>i</m:t>
              </m:r>
            </m:oMath>
          </w:p>
        </w:tc>
        <w:tc>
          <w:tcPr>
            <w:tcW w:w="2200" w:type="dxa"/>
            <w:tcBorders>
              <w:top w:val="single" w:sz="4" w:space="0" w:color="auto"/>
              <w:bottom w:val="single" w:sz="4" w:space="0" w:color="auto"/>
            </w:tcBorders>
          </w:tcPr>
          <w:p w14:paraId="0BAFE42D" w14:textId="77777777" w:rsidR="009C1B9F" w:rsidRDefault="009C1B9F" w:rsidP="009C1B9F">
            <w:pPr>
              <w:jc w:val="center"/>
            </w:pPr>
            <w:r>
              <w:rPr>
                <w:rFonts w:hint="eastAsia"/>
              </w:rPr>
              <w:t>測定</w:t>
            </w:r>
            <w:r>
              <w:rPr>
                <w:rFonts w:hint="eastAsia"/>
              </w:rPr>
              <w:t>1</w:t>
            </w:r>
            <w:r>
              <w:rPr>
                <w:rFonts w:hint="eastAsia"/>
              </w:rPr>
              <w:t>の振幅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p>
          <w:p w14:paraId="75D15003" w14:textId="77777777" w:rsidR="009C1B9F" w:rsidRDefault="009C1B9F" w:rsidP="009C1B9F">
            <w:pPr>
              <w:jc w:val="center"/>
            </w:pPr>
            <w:r>
              <w:t>[</w:t>
            </w:r>
            <w:proofErr w:type="spellStart"/>
            <w:r>
              <w:t>a.u</w:t>
            </w:r>
            <w:proofErr w:type="spellEnd"/>
            <w:r>
              <w:t>.]</w:t>
            </w:r>
          </w:p>
        </w:tc>
        <w:tc>
          <w:tcPr>
            <w:tcW w:w="2201" w:type="dxa"/>
            <w:tcBorders>
              <w:top w:val="single" w:sz="4" w:space="0" w:color="auto"/>
              <w:bottom w:val="single" w:sz="4" w:space="0" w:color="auto"/>
            </w:tcBorders>
          </w:tcPr>
          <w:p w14:paraId="79F76FBC" w14:textId="77777777" w:rsidR="009C1B9F" w:rsidRDefault="009C1B9F" w:rsidP="009C1B9F">
            <w:pPr>
              <w:jc w:val="center"/>
            </w:pPr>
            <w:r>
              <w:rPr>
                <w:rFonts w:hint="eastAsia"/>
              </w:rPr>
              <w:t>測定</w:t>
            </w:r>
            <w:r>
              <w:rPr>
                <w:rFonts w:hint="eastAsia"/>
              </w:rPr>
              <w:t>2</w:t>
            </w:r>
            <w:r>
              <w:rPr>
                <w:rFonts w:hint="eastAsia"/>
              </w:rPr>
              <w:t>の振幅</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p>
          <w:p w14:paraId="248667D3" w14:textId="77777777" w:rsidR="009C1B9F" w:rsidRDefault="009C1B9F" w:rsidP="009C1B9F">
            <w:pPr>
              <w:jc w:val="center"/>
            </w:pPr>
            <w:r>
              <w:rPr>
                <w:rFonts w:hint="eastAsia"/>
              </w:rPr>
              <w:t>[</w:t>
            </w:r>
            <w:proofErr w:type="spellStart"/>
            <w:r>
              <w:rPr>
                <w:rFonts w:hint="eastAsia"/>
              </w:rPr>
              <w:t>a.u</w:t>
            </w:r>
            <w:proofErr w:type="spellEnd"/>
            <w:r>
              <w:rPr>
                <w:rFonts w:hint="eastAsia"/>
              </w:rPr>
              <w:t>.]</w:t>
            </w:r>
          </w:p>
        </w:tc>
        <w:tc>
          <w:tcPr>
            <w:tcW w:w="2046" w:type="dxa"/>
            <w:tcBorders>
              <w:top w:val="single" w:sz="4" w:space="0" w:color="auto"/>
              <w:bottom w:val="single" w:sz="4" w:space="0" w:color="auto"/>
            </w:tcBorders>
          </w:tcPr>
          <w:p w14:paraId="5349CC1D" w14:textId="51486072" w:rsidR="009C1B9F" w:rsidRDefault="009C1B9F" w:rsidP="009C1B9F">
            <w:pPr>
              <w:jc w:val="center"/>
            </w:pPr>
            <w:r>
              <w:rPr>
                <w:rFonts w:hint="eastAsia"/>
              </w:rPr>
              <w:t>振幅比</w:t>
            </w:r>
            <m:oMath>
              <m:sSub>
                <m:sSubPr>
                  <m:ctrlPr>
                    <w:rPr>
                      <w:rFonts w:ascii="Cambria Math" w:hAnsi="Cambria Math" w:cs="Segoe UI Symbol"/>
                    </w:rPr>
                  </m:ctrlPr>
                </m:sSubPr>
                <m:e>
                  <m:r>
                    <m:rPr>
                      <m:sty m:val="p"/>
                    </m:rPr>
                    <w:rPr>
                      <w:rFonts w:ascii="Cambria Math" w:hAnsi="Cambria Math" w:cs="Segoe UI Symbol"/>
                    </w:rPr>
                    <m:t>R</m:t>
                  </m:r>
                </m:e>
                <m:sub>
                  <m:r>
                    <w:rPr>
                      <w:rFonts w:ascii="Cambria Math" w:hAnsi="Cambria Math" w:cs="Segoe UI Symbol"/>
                    </w:rPr>
                    <m:t>i</m:t>
                  </m:r>
                </m:sub>
              </m:sSub>
            </m:oMath>
          </w:p>
        </w:tc>
      </w:tr>
      <w:tr w:rsidR="00F91F4F" w:rsidRPr="009C1B9F" w14:paraId="47A6FE9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single" w:sz="4" w:space="0" w:color="auto"/>
              <w:left w:val="nil"/>
              <w:bottom w:val="nil"/>
              <w:right w:val="nil"/>
            </w:tcBorders>
            <w:noWrap/>
            <w:hideMark/>
          </w:tcPr>
          <w:p w14:paraId="5A964F7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w:t>
            </w:r>
          </w:p>
        </w:tc>
        <w:tc>
          <w:tcPr>
            <w:tcW w:w="2200" w:type="dxa"/>
            <w:tcBorders>
              <w:top w:val="single" w:sz="4" w:space="0" w:color="auto"/>
              <w:left w:val="nil"/>
              <w:bottom w:val="nil"/>
              <w:right w:val="nil"/>
            </w:tcBorders>
            <w:noWrap/>
            <w:vAlign w:val="bottom"/>
            <w:hideMark/>
          </w:tcPr>
          <w:p w14:paraId="537404E3" w14:textId="0CCB81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0.500</w:t>
            </w:r>
          </w:p>
        </w:tc>
        <w:tc>
          <w:tcPr>
            <w:tcW w:w="2201" w:type="dxa"/>
            <w:tcBorders>
              <w:top w:val="single" w:sz="4" w:space="0" w:color="auto"/>
              <w:left w:val="nil"/>
              <w:bottom w:val="nil"/>
              <w:right w:val="nil"/>
            </w:tcBorders>
            <w:noWrap/>
            <w:vAlign w:val="bottom"/>
            <w:hideMark/>
          </w:tcPr>
          <w:p w14:paraId="24EC6530" w14:textId="0C3529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0.546</w:t>
            </w:r>
          </w:p>
        </w:tc>
        <w:tc>
          <w:tcPr>
            <w:tcW w:w="2046" w:type="dxa"/>
            <w:tcBorders>
              <w:top w:val="single" w:sz="4" w:space="0" w:color="auto"/>
              <w:left w:val="nil"/>
              <w:bottom w:val="nil"/>
              <w:right w:val="nil"/>
            </w:tcBorders>
            <w:noWrap/>
            <w:vAlign w:val="bottom"/>
            <w:hideMark/>
          </w:tcPr>
          <w:p w14:paraId="1BF2AB6C" w14:textId="7AB88A3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0.916</w:t>
            </w:r>
          </w:p>
        </w:tc>
      </w:tr>
      <w:tr w:rsidR="00F91F4F" w:rsidRPr="009C1B9F" w14:paraId="456DA251"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0BA3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w:t>
            </w:r>
          </w:p>
        </w:tc>
        <w:tc>
          <w:tcPr>
            <w:tcW w:w="2200" w:type="dxa"/>
            <w:tcBorders>
              <w:top w:val="nil"/>
              <w:left w:val="nil"/>
              <w:bottom w:val="nil"/>
              <w:right w:val="nil"/>
            </w:tcBorders>
            <w:noWrap/>
            <w:vAlign w:val="bottom"/>
            <w:hideMark/>
          </w:tcPr>
          <w:p w14:paraId="2174E35E" w14:textId="18C569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0.532</w:t>
            </w:r>
          </w:p>
        </w:tc>
        <w:tc>
          <w:tcPr>
            <w:tcW w:w="2201" w:type="dxa"/>
            <w:tcBorders>
              <w:top w:val="nil"/>
              <w:left w:val="nil"/>
              <w:bottom w:val="nil"/>
              <w:right w:val="nil"/>
            </w:tcBorders>
            <w:noWrap/>
            <w:vAlign w:val="bottom"/>
            <w:hideMark/>
          </w:tcPr>
          <w:p w14:paraId="1C434BB7" w14:textId="531BAF8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0.463</w:t>
            </w:r>
          </w:p>
        </w:tc>
        <w:tc>
          <w:tcPr>
            <w:tcW w:w="2046" w:type="dxa"/>
            <w:tcBorders>
              <w:top w:val="nil"/>
              <w:left w:val="nil"/>
              <w:bottom w:val="nil"/>
              <w:right w:val="nil"/>
            </w:tcBorders>
            <w:noWrap/>
            <w:vAlign w:val="bottom"/>
            <w:hideMark/>
          </w:tcPr>
          <w:p w14:paraId="5CBC78A8" w14:textId="0BBC30E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1.15</w:t>
            </w:r>
          </w:p>
        </w:tc>
      </w:tr>
      <w:tr w:rsidR="00F91F4F" w:rsidRPr="009C1B9F" w14:paraId="417B92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9F8DC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w:t>
            </w:r>
          </w:p>
        </w:tc>
        <w:tc>
          <w:tcPr>
            <w:tcW w:w="2200" w:type="dxa"/>
            <w:tcBorders>
              <w:top w:val="nil"/>
              <w:left w:val="nil"/>
              <w:bottom w:val="nil"/>
              <w:right w:val="nil"/>
            </w:tcBorders>
            <w:noWrap/>
            <w:vAlign w:val="bottom"/>
            <w:hideMark/>
          </w:tcPr>
          <w:p w14:paraId="7B38F3EE" w14:textId="5D23E1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0.560</w:t>
            </w:r>
          </w:p>
        </w:tc>
        <w:tc>
          <w:tcPr>
            <w:tcW w:w="2201" w:type="dxa"/>
            <w:tcBorders>
              <w:top w:val="nil"/>
              <w:left w:val="nil"/>
              <w:bottom w:val="nil"/>
              <w:right w:val="nil"/>
            </w:tcBorders>
            <w:noWrap/>
            <w:vAlign w:val="bottom"/>
            <w:hideMark/>
          </w:tcPr>
          <w:p w14:paraId="52F2F748" w14:textId="30A6FE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0.456</w:t>
            </w:r>
          </w:p>
        </w:tc>
        <w:tc>
          <w:tcPr>
            <w:tcW w:w="2046" w:type="dxa"/>
            <w:tcBorders>
              <w:top w:val="nil"/>
              <w:left w:val="nil"/>
              <w:bottom w:val="nil"/>
              <w:right w:val="nil"/>
            </w:tcBorders>
            <w:noWrap/>
            <w:vAlign w:val="bottom"/>
            <w:hideMark/>
          </w:tcPr>
          <w:p w14:paraId="4E056EE1" w14:textId="69A3404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1.23</w:t>
            </w:r>
          </w:p>
        </w:tc>
      </w:tr>
      <w:tr w:rsidR="00F91F4F" w:rsidRPr="009C1B9F" w14:paraId="23329FE5"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CBF16E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4</w:t>
            </w:r>
          </w:p>
        </w:tc>
        <w:tc>
          <w:tcPr>
            <w:tcW w:w="2200" w:type="dxa"/>
            <w:tcBorders>
              <w:top w:val="nil"/>
              <w:left w:val="nil"/>
              <w:bottom w:val="nil"/>
              <w:right w:val="nil"/>
            </w:tcBorders>
            <w:noWrap/>
            <w:vAlign w:val="bottom"/>
            <w:hideMark/>
          </w:tcPr>
          <w:p w14:paraId="09DEB992" w14:textId="297481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0.604</w:t>
            </w:r>
          </w:p>
        </w:tc>
        <w:tc>
          <w:tcPr>
            <w:tcW w:w="2201" w:type="dxa"/>
            <w:tcBorders>
              <w:top w:val="nil"/>
              <w:left w:val="nil"/>
              <w:bottom w:val="nil"/>
              <w:right w:val="nil"/>
            </w:tcBorders>
            <w:noWrap/>
            <w:vAlign w:val="bottom"/>
            <w:hideMark/>
          </w:tcPr>
          <w:p w14:paraId="4081D01C" w14:textId="7E90824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0.448</w:t>
            </w:r>
          </w:p>
        </w:tc>
        <w:tc>
          <w:tcPr>
            <w:tcW w:w="2046" w:type="dxa"/>
            <w:tcBorders>
              <w:top w:val="nil"/>
              <w:left w:val="nil"/>
              <w:bottom w:val="nil"/>
              <w:right w:val="nil"/>
            </w:tcBorders>
            <w:noWrap/>
            <w:vAlign w:val="bottom"/>
            <w:hideMark/>
          </w:tcPr>
          <w:p w14:paraId="4F19933E" w14:textId="58E56FA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6528E27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82CDD0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5</w:t>
            </w:r>
          </w:p>
        </w:tc>
        <w:tc>
          <w:tcPr>
            <w:tcW w:w="2200" w:type="dxa"/>
            <w:tcBorders>
              <w:top w:val="nil"/>
              <w:left w:val="nil"/>
              <w:bottom w:val="nil"/>
              <w:right w:val="nil"/>
            </w:tcBorders>
            <w:noWrap/>
            <w:vAlign w:val="bottom"/>
            <w:hideMark/>
          </w:tcPr>
          <w:p w14:paraId="1C27F7F0" w14:textId="771FA5A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445F73F9" w14:textId="062DF96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0.521</w:t>
            </w:r>
          </w:p>
        </w:tc>
        <w:tc>
          <w:tcPr>
            <w:tcW w:w="2046" w:type="dxa"/>
            <w:tcBorders>
              <w:top w:val="nil"/>
              <w:left w:val="nil"/>
              <w:bottom w:val="nil"/>
              <w:right w:val="nil"/>
            </w:tcBorders>
            <w:noWrap/>
            <w:vAlign w:val="bottom"/>
            <w:hideMark/>
          </w:tcPr>
          <w:p w14:paraId="1CF103BB" w14:textId="11C5A0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1.05</w:t>
            </w:r>
          </w:p>
        </w:tc>
      </w:tr>
      <w:tr w:rsidR="00F91F4F" w:rsidRPr="009C1B9F" w14:paraId="5261D27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C84DEA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6</w:t>
            </w:r>
          </w:p>
        </w:tc>
        <w:tc>
          <w:tcPr>
            <w:tcW w:w="2200" w:type="dxa"/>
            <w:tcBorders>
              <w:top w:val="nil"/>
              <w:left w:val="nil"/>
              <w:bottom w:val="nil"/>
              <w:right w:val="nil"/>
            </w:tcBorders>
            <w:noWrap/>
            <w:vAlign w:val="bottom"/>
            <w:hideMark/>
          </w:tcPr>
          <w:p w14:paraId="405E63F7" w14:textId="733D6C3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0.489</w:t>
            </w:r>
          </w:p>
        </w:tc>
        <w:tc>
          <w:tcPr>
            <w:tcW w:w="2201" w:type="dxa"/>
            <w:tcBorders>
              <w:top w:val="nil"/>
              <w:left w:val="nil"/>
              <w:bottom w:val="nil"/>
              <w:right w:val="nil"/>
            </w:tcBorders>
            <w:noWrap/>
            <w:vAlign w:val="bottom"/>
            <w:hideMark/>
          </w:tcPr>
          <w:p w14:paraId="002DD6AC" w14:textId="5AE7852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0.509</w:t>
            </w:r>
          </w:p>
        </w:tc>
        <w:tc>
          <w:tcPr>
            <w:tcW w:w="2046" w:type="dxa"/>
            <w:tcBorders>
              <w:top w:val="nil"/>
              <w:left w:val="nil"/>
              <w:bottom w:val="nil"/>
              <w:right w:val="nil"/>
            </w:tcBorders>
            <w:noWrap/>
            <w:vAlign w:val="bottom"/>
            <w:hideMark/>
          </w:tcPr>
          <w:p w14:paraId="79913316" w14:textId="69CD6B1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0.961</w:t>
            </w:r>
          </w:p>
        </w:tc>
      </w:tr>
      <w:tr w:rsidR="00F91F4F" w:rsidRPr="009C1B9F" w14:paraId="6247D350"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DD34698"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7</w:t>
            </w:r>
          </w:p>
        </w:tc>
        <w:tc>
          <w:tcPr>
            <w:tcW w:w="2200" w:type="dxa"/>
            <w:tcBorders>
              <w:top w:val="nil"/>
              <w:left w:val="nil"/>
              <w:bottom w:val="nil"/>
              <w:right w:val="nil"/>
            </w:tcBorders>
            <w:noWrap/>
            <w:vAlign w:val="bottom"/>
            <w:hideMark/>
          </w:tcPr>
          <w:p w14:paraId="7D47ED43" w14:textId="1CE36B3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0.525</w:t>
            </w:r>
          </w:p>
        </w:tc>
        <w:tc>
          <w:tcPr>
            <w:tcW w:w="2201" w:type="dxa"/>
            <w:tcBorders>
              <w:top w:val="nil"/>
              <w:left w:val="nil"/>
              <w:bottom w:val="nil"/>
              <w:right w:val="nil"/>
            </w:tcBorders>
            <w:noWrap/>
            <w:vAlign w:val="bottom"/>
            <w:hideMark/>
          </w:tcPr>
          <w:p w14:paraId="4B661E72" w14:textId="6311506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0.443</w:t>
            </w:r>
          </w:p>
        </w:tc>
        <w:tc>
          <w:tcPr>
            <w:tcW w:w="2046" w:type="dxa"/>
            <w:tcBorders>
              <w:top w:val="nil"/>
              <w:left w:val="nil"/>
              <w:bottom w:val="nil"/>
              <w:right w:val="nil"/>
            </w:tcBorders>
            <w:noWrap/>
            <w:vAlign w:val="bottom"/>
            <w:hideMark/>
          </w:tcPr>
          <w:p w14:paraId="27AAE60A" w14:textId="40C20C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1.18</w:t>
            </w:r>
          </w:p>
        </w:tc>
      </w:tr>
      <w:tr w:rsidR="00F91F4F" w:rsidRPr="009C1B9F" w14:paraId="21B3CE58"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882A16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8</w:t>
            </w:r>
          </w:p>
        </w:tc>
        <w:tc>
          <w:tcPr>
            <w:tcW w:w="2200" w:type="dxa"/>
            <w:tcBorders>
              <w:top w:val="nil"/>
              <w:left w:val="nil"/>
              <w:bottom w:val="nil"/>
              <w:right w:val="nil"/>
            </w:tcBorders>
            <w:noWrap/>
            <w:vAlign w:val="bottom"/>
            <w:hideMark/>
          </w:tcPr>
          <w:p w14:paraId="46775B4A" w14:textId="6CB3A7D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0.585</w:t>
            </w:r>
          </w:p>
        </w:tc>
        <w:tc>
          <w:tcPr>
            <w:tcW w:w="2201" w:type="dxa"/>
            <w:tcBorders>
              <w:top w:val="nil"/>
              <w:left w:val="nil"/>
              <w:bottom w:val="nil"/>
              <w:right w:val="nil"/>
            </w:tcBorders>
            <w:noWrap/>
            <w:vAlign w:val="bottom"/>
            <w:hideMark/>
          </w:tcPr>
          <w:p w14:paraId="6BF6026B" w14:textId="5800C6B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0.434</w:t>
            </w:r>
          </w:p>
        </w:tc>
        <w:tc>
          <w:tcPr>
            <w:tcW w:w="2046" w:type="dxa"/>
            <w:tcBorders>
              <w:top w:val="nil"/>
              <w:left w:val="nil"/>
              <w:bottom w:val="nil"/>
              <w:right w:val="nil"/>
            </w:tcBorders>
            <w:noWrap/>
            <w:vAlign w:val="bottom"/>
            <w:hideMark/>
          </w:tcPr>
          <w:p w14:paraId="57C7A939" w14:textId="3BE9E1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1.35</w:t>
            </w:r>
          </w:p>
        </w:tc>
      </w:tr>
      <w:tr w:rsidR="00F91F4F" w:rsidRPr="009C1B9F" w14:paraId="3B8915B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9FFC94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9</w:t>
            </w:r>
          </w:p>
        </w:tc>
        <w:tc>
          <w:tcPr>
            <w:tcW w:w="2200" w:type="dxa"/>
            <w:tcBorders>
              <w:top w:val="nil"/>
              <w:left w:val="nil"/>
              <w:bottom w:val="nil"/>
              <w:right w:val="nil"/>
            </w:tcBorders>
            <w:noWrap/>
            <w:vAlign w:val="bottom"/>
            <w:hideMark/>
          </w:tcPr>
          <w:p w14:paraId="34D8A0CD" w14:textId="6C9F47B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0.482</w:t>
            </w:r>
          </w:p>
        </w:tc>
        <w:tc>
          <w:tcPr>
            <w:tcW w:w="2201" w:type="dxa"/>
            <w:tcBorders>
              <w:top w:val="nil"/>
              <w:left w:val="nil"/>
              <w:bottom w:val="nil"/>
              <w:right w:val="nil"/>
            </w:tcBorders>
            <w:noWrap/>
            <w:vAlign w:val="bottom"/>
            <w:hideMark/>
          </w:tcPr>
          <w:p w14:paraId="759D984F" w14:textId="3E1F0F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0.485</w:t>
            </w:r>
          </w:p>
        </w:tc>
        <w:tc>
          <w:tcPr>
            <w:tcW w:w="2046" w:type="dxa"/>
            <w:tcBorders>
              <w:top w:val="nil"/>
              <w:left w:val="nil"/>
              <w:bottom w:val="nil"/>
              <w:right w:val="nil"/>
            </w:tcBorders>
            <w:noWrap/>
            <w:vAlign w:val="bottom"/>
            <w:hideMark/>
          </w:tcPr>
          <w:p w14:paraId="39E9059C" w14:textId="0763A09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0.994</w:t>
            </w:r>
          </w:p>
        </w:tc>
      </w:tr>
      <w:tr w:rsidR="00F91F4F" w:rsidRPr="009C1B9F" w14:paraId="2C0D5CA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51260A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10</w:t>
            </w:r>
          </w:p>
        </w:tc>
        <w:tc>
          <w:tcPr>
            <w:tcW w:w="2200" w:type="dxa"/>
            <w:tcBorders>
              <w:top w:val="nil"/>
              <w:left w:val="nil"/>
              <w:bottom w:val="nil"/>
              <w:right w:val="nil"/>
            </w:tcBorders>
            <w:noWrap/>
            <w:vAlign w:val="bottom"/>
            <w:hideMark/>
          </w:tcPr>
          <w:p w14:paraId="7D138EDB" w14:textId="1D9E024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0.473</w:t>
            </w:r>
          </w:p>
        </w:tc>
        <w:tc>
          <w:tcPr>
            <w:tcW w:w="2201" w:type="dxa"/>
            <w:tcBorders>
              <w:top w:val="nil"/>
              <w:left w:val="nil"/>
              <w:bottom w:val="nil"/>
              <w:right w:val="nil"/>
            </w:tcBorders>
            <w:noWrap/>
            <w:vAlign w:val="bottom"/>
            <w:hideMark/>
          </w:tcPr>
          <w:p w14:paraId="725C68BB" w14:textId="3440B59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0.437</w:t>
            </w:r>
          </w:p>
        </w:tc>
        <w:tc>
          <w:tcPr>
            <w:tcW w:w="2046" w:type="dxa"/>
            <w:tcBorders>
              <w:top w:val="nil"/>
              <w:left w:val="nil"/>
              <w:bottom w:val="nil"/>
              <w:right w:val="nil"/>
            </w:tcBorders>
            <w:noWrap/>
            <w:vAlign w:val="bottom"/>
            <w:hideMark/>
          </w:tcPr>
          <w:p w14:paraId="5E2AD3D4" w14:textId="6849B48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743BE84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A78CE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11</w:t>
            </w:r>
          </w:p>
        </w:tc>
        <w:tc>
          <w:tcPr>
            <w:tcW w:w="2200" w:type="dxa"/>
            <w:tcBorders>
              <w:top w:val="nil"/>
              <w:left w:val="nil"/>
              <w:bottom w:val="nil"/>
              <w:right w:val="nil"/>
            </w:tcBorders>
            <w:noWrap/>
            <w:vAlign w:val="bottom"/>
            <w:hideMark/>
          </w:tcPr>
          <w:p w14:paraId="11D5D396" w14:textId="58264A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0.568</w:t>
            </w:r>
          </w:p>
        </w:tc>
        <w:tc>
          <w:tcPr>
            <w:tcW w:w="2201" w:type="dxa"/>
            <w:tcBorders>
              <w:top w:val="nil"/>
              <w:left w:val="nil"/>
              <w:bottom w:val="nil"/>
              <w:right w:val="nil"/>
            </w:tcBorders>
            <w:noWrap/>
            <w:vAlign w:val="bottom"/>
            <w:hideMark/>
          </w:tcPr>
          <w:p w14:paraId="5322EE85" w14:textId="7FED4C1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0.386</w:t>
            </w:r>
          </w:p>
        </w:tc>
        <w:tc>
          <w:tcPr>
            <w:tcW w:w="2046" w:type="dxa"/>
            <w:tcBorders>
              <w:top w:val="nil"/>
              <w:left w:val="nil"/>
              <w:bottom w:val="nil"/>
              <w:right w:val="nil"/>
            </w:tcBorders>
            <w:noWrap/>
            <w:vAlign w:val="bottom"/>
            <w:hideMark/>
          </w:tcPr>
          <w:p w14:paraId="7E2533A9" w14:textId="43C2C7F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1.47</w:t>
            </w:r>
          </w:p>
        </w:tc>
      </w:tr>
      <w:tr w:rsidR="00F91F4F" w:rsidRPr="009C1B9F" w14:paraId="2BF3838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94BF9B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12</w:t>
            </w:r>
          </w:p>
        </w:tc>
        <w:tc>
          <w:tcPr>
            <w:tcW w:w="2200" w:type="dxa"/>
            <w:tcBorders>
              <w:top w:val="nil"/>
              <w:left w:val="nil"/>
              <w:bottom w:val="nil"/>
              <w:right w:val="nil"/>
            </w:tcBorders>
            <w:noWrap/>
            <w:vAlign w:val="bottom"/>
            <w:hideMark/>
          </w:tcPr>
          <w:p w14:paraId="32B895D0" w14:textId="4E29048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0.536</w:t>
            </w:r>
          </w:p>
        </w:tc>
        <w:tc>
          <w:tcPr>
            <w:tcW w:w="2201" w:type="dxa"/>
            <w:tcBorders>
              <w:top w:val="nil"/>
              <w:left w:val="nil"/>
              <w:bottom w:val="nil"/>
              <w:right w:val="nil"/>
            </w:tcBorders>
            <w:noWrap/>
            <w:vAlign w:val="bottom"/>
            <w:hideMark/>
          </w:tcPr>
          <w:p w14:paraId="6E581158" w14:textId="7044BC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0.426</w:t>
            </w:r>
          </w:p>
        </w:tc>
        <w:tc>
          <w:tcPr>
            <w:tcW w:w="2046" w:type="dxa"/>
            <w:tcBorders>
              <w:top w:val="nil"/>
              <w:left w:val="nil"/>
              <w:bottom w:val="nil"/>
              <w:right w:val="nil"/>
            </w:tcBorders>
            <w:noWrap/>
            <w:vAlign w:val="bottom"/>
            <w:hideMark/>
          </w:tcPr>
          <w:p w14:paraId="439E536E" w14:textId="42B1942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31BC501D"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80A4A8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13</w:t>
            </w:r>
          </w:p>
        </w:tc>
        <w:tc>
          <w:tcPr>
            <w:tcW w:w="2200" w:type="dxa"/>
            <w:tcBorders>
              <w:top w:val="nil"/>
              <w:left w:val="nil"/>
              <w:bottom w:val="nil"/>
              <w:right w:val="nil"/>
            </w:tcBorders>
            <w:noWrap/>
            <w:vAlign w:val="bottom"/>
            <w:hideMark/>
          </w:tcPr>
          <w:p w14:paraId="7DD91CFD" w14:textId="28F57B2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0.496</w:t>
            </w:r>
          </w:p>
        </w:tc>
        <w:tc>
          <w:tcPr>
            <w:tcW w:w="2201" w:type="dxa"/>
            <w:tcBorders>
              <w:top w:val="nil"/>
              <w:left w:val="nil"/>
              <w:bottom w:val="nil"/>
              <w:right w:val="nil"/>
            </w:tcBorders>
            <w:noWrap/>
            <w:vAlign w:val="bottom"/>
            <w:hideMark/>
          </w:tcPr>
          <w:p w14:paraId="0D3A05DB" w14:textId="3E82C67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0.401</w:t>
            </w:r>
          </w:p>
        </w:tc>
        <w:tc>
          <w:tcPr>
            <w:tcW w:w="2046" w:type="dxa"/>
            <w:tcBorders>
              <w:top w:val="nil"/>
              <w:left w:val="nil"/>
              <w:bottom w:val="nil"/>
              <w:right w:val="nil"/>
            </w:tcBorders>
            <w:noWrap/>
            <w:vAlign w:val="bottom"/>
            <w:hideMark/>
          </w:tcPr>
          <w:p w14:paraId="05FF646D" w14:textId="017A751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5E6DCC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5A29F3"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14</w:t>
            </w:r>
          </w:p>
        </w:tc>
        <w:tc>
          <w:tcPr>
            <w:tcW w:w="2200" w:type="dxa"/>
            <w:tcBorders>
              <w:top w:val="nil"/>
              <w:left w:val="nil"/>
              <w:bottom w:val="nil"/>
              <w:right w:val="nil"/>
            </w:tcBorders>
            <w:noWrap/>
            <w:vAlign w:val="bottom"/>
            <w:hideMark/>
          </w:tcPr>
          <w:p w14:paraId="3E0818B5" w14:textId="099D1CE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0.511</w:t>
            </w:r>
          </w:p>
        </w:tc>
        <w:tc>
          <w:tcPr>
            <w:tcW w:w="2201" w:type="dxa"/>
            <w:tcBorders>
              <w:top w:val="nil"/>
              <w:left w:val="nil"/>
              <w:bottom w:val="nil"/>
              <w:right w:val="nil"/>
            </w:tcBorders>
            <w:noWrap/>
            <w:vAlign w:val="bottom"/>
            <w:hideMark/>
          </w:tcPr>
          <w:p w14:paraId="57A8B1E4" w14:textId="599F379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0.400</w:t>
            </w:r>
          </w:p>
        </w:tc>
        <w:tc>
          <w:tcPr>
            <w:tcW w:w="2046" w:type="dxa"/>
            <w:tcBorders>
              <w:top w:val="nil"/>
              <w:left w:val="nil"/>
              <w:bottom w:val="nil"/>
              <w:right w:val="nil"/>
            </w:tcBorders>
            <w:noWrap/>
            <w:vAlign w:val="bottom"/>
            <w:hideMark/>
          </w:tcPr>
          <w:p w14:paraId="7DBD655F" w14:textId="49A83E1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1.28</w:t>
            </w:r>
          </w:p>
        </w:tc>
      </w:tr>
      <w:tr w:rsidR="00F91F4F" w:rsidRPr="009C1B9F" w14:paraId="707431E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64B0B474"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15</w:t>
            </w:r>
          </w:p>
        </w:tc>
        <w:tc>
          <w:tcPr>
            <w:tcW w:w="2200" w:type="dxa"/>
            <w:tcBorders>
              <w:top w:val="nil"/>
              <w:left w:val="nil"/>
              <w:bottom w:val="nil"/>
              <w:right w:val="nil"/>
            </w:tcBorders>
            <w:noWrap/>
            <w:vAlign w:val="bottom"/>
            <w:hideMark/>
          </w:tcPr>
          <w:p w14:paraId="6A07B123" w14:textId="2906CF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0.461</w:t>
            </w:r>
          </w:p>
        </w:tc>
        <w:tc>
          <w:tcPr>
            <w:tcW w:w="2201" w:type="dxa"/>
            <w:tcBorders>
              <w:top w:val="nil"/>
              <w:left w:val="nil"/>
              <w:bottom w:val="nil"/>
              <w:right w:val="nil"/>
            </w:tcBorders>
            <w:noWrap/>
            <w:vAlign w:val="bottom"/>
            <w:hideMark/>
          </w:tcPr>
          <w:p w14:paraId="4423743D" w14:textId="52C8D66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0.428</w:t>
            </w:r>
          </w:p>
        </w:tc>
        <w:tc>
          <w:tcPr>
            <w:tcW w:w="2046" w:type="dxa"/>
            <w:tcBorders>
              <w:top w:val="nil"/>
              <w:left w:val="nil"/>
              <w:bottom w:val="nil"/>
              <w:right w:val="nil"/>
            </w:tcBorders>
            <w:noWrap/>
            <w:vAlign w:val="bottom"/>
            <w:hideMark/>
          </w:tcPr>
          <w:p w14:paraId="1F2F30EA" w14:textId="0859A80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1.08</w:t>
            </w:r>
          </w:p>
        </w:tc>
      </w:tr>
      <w:tr w:rsidR="00F91F4F" w:rsidRPr="009C1B9F" w14:paraId="5A2EB90E"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4AC8F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16</w:t>
            </w:r>
          </w:p>
        </w:tc>
        <w:tc>
          <w:tcPr>
            <w:tcW w:w="2200" w:type="dxa"/>
            <w:tcBorders>
              <w:top w:val="nil"/>
              <w:left w:val="nil"/>
              <w:bottom w:val="nil"/>
              <w:right w:val="nil"/>
            </w:tcBorders>
            <w:noWrap/>
            <w:vAlign w:val="bottom"/>
            <w:hideMark/>
          </w:tcPr>
          <w:p w14:paraId="5AFB3DF3" w14:textId="68AF898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0.444</w:t>
            </w:r>
          </w:p>
        </w:tc>
        <w:tc>
          <w:tcPr>
            <w:tcW w:w="2201" w:type="dxa"/>
            <w:tcBorders>
              <w:top w:val="nil"/>
              <w:left w:val="nil"/>
              <w:bottom w:val="nil"/>
              <w:right w:val="nil"/>
            </w:tcBorders>
            <w:noWrap/>
            <w:vAlign w:val="bottom"/>
            <w:hideMark/>
          </w:tcPr>
          <w:p w14:paraId="73847B20" w14:textId="45D0B3E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0.395</w:t>
            </w:r>
          </w:p>
        </w:tc>
        <w:tc>
          <w:tcPr>
            <w:tcW w:w="2046" w:type="dxa"/>
            <w:tcBorders>
              <w:top w:val="nil"/>
              <w:left w:val="nil"/>
              <w:bottom w:val="nil"/>
              <w:right w:val="nil"/>
            </w:tcBorders>
            <w:noWrap/>
            <w:vAlign w:val="bottom"/>
            <w:hideMark/>
          </w:tcPr>
          <w:p w14:paraId="3C747163" w14:textId="0918B1B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1.13</w:t>
            </w:r>
          </w:p>
        </w:tc>
      </w:tr>
      <w:tr w:rsidR="00F91F4F" w:rsidRPr="009C1B9F" w14:paraId="2B58B6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D7E42F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17</w:t>
            </w:r>
          </w:p>
        </w:tc>
        <w:tc>
          <w:tcPr>
            <w:tcW w:w="2200" w:type="dxa"/>
            <w:tcBorders>
              <w:top w:val="nil"/>
              <w:left w:val="nil"/>
              <w:bottom w:val="nil"/>
              <w:right w:val="nil"/>
            </w:tcBorders>
            <w:noWrap/>
            <w:vAlign w:val="bottom"/>
            <w:hideMark/>
          </w:tcPr>
          <w:p w14:paraId="7FDC3214" w14:textId="770E068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0.464</w:t>
            </w:r>
          </w:p>
        </w:tc>
        <w:tc>
          <w:tcPr>
            <w:tcW w:w="2201" w:type="dxa"/>
            <w:tcBorders>
              <w:top w:val="nil"/>
              <w:left w:val="nil"/>
              <w:bottom w:val="nil"/>
              <w:right w:val="nil"/>
            </w:tcBorders>
            <w:noWrap/>
            <w:vAlign w:val="bottom"/>
            <w:hideMark/>
          </w:tcPr>
          <w:p w14:paraId="3D7A317C" w14:textId="378E774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0.374</w:t>
            </w:r>
          </w:p>
        </w:tc>
        <w:tc>
          <w:tcPr>
            <w:tcW w:w="2046" w:type="dxa"/>
            <w:tcBorders>
              <w:top w:val="nil"/>
              <w:left w:val="nil"/>
              <w:bottom w:val="nil"/>
              <w:right w:val="nil"/>
            </w:tcBorders>
            <w:noWrap/>
            <w:vAlign w:val="bottom"/>
            <w:hideMark/>
          </w:tcPr>
          <w:p w14:paraId="13C94495" w14:textId="73ACF76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1.24</w:t>
            </w:r>
          </w:p>
        </w:tc>
      </w:tr>
      <w:tr w:rsidR="00F91F4F" w:rsidRPr="009C1B9F" w14:paraId="617B434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550246D"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18</w:t>
            </w:r>
          </w:p>
        </w:tc>
        <w:tc>
          <w:tcPr>
            <w:tcW w:w="2200" w:type="dxa"/>
            <w:tcBorders>
              <w:top w:val="nil"/>
              <w:left w:val="nil"/>
              <w:bottom w:val="nil"/>
              <w:right w:val="nil"/>
            </w:tcBorders>
            <w:noWrap/>
            <w:vAlign w:val="bottom"/>
            <w:hideMark/>
          </w:tcPr>
          <w:p w14:paraId="6E92168D" w14:textId="19058E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0.514</w:t>
            </w:r>
          </w:p>
        </w:tc>
        <w:tc>
          <w:tcPr>
            <w:tcW w:w="2201" w:type="dxa"/>
            <w:tcBorders>
              <w:top w:val="nil"/>
              <w:left w:val="nil"/>
              <w:bottom w:val="nil"/>
              <w:right w:val="nil"/>
            </w:tcBorders>
            <w:noWrap/>
            <w:vAlign w:val="bottom"/>
            <w:hideMark/>
          </w:tcPr>
          <w:p w14:paraId="75781ED3" w14:textId="30FC4EC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0.355</w:t>
            </w:r>
          </w:p>
        </w:tc>
        <w:tc>
          <w:tcPr>
            <w:tcW w:w="2046" w:type="dxa"/>
            <w:tcBorders>
              <w:top w:val="nil"/>
              <w:left w:val="nil"/>
              <w:bottom w:val="nil"/>
              <w:right w:val="nil"/>
            </w:tcBorders>
            <w:noWrap/>
            <w:vAlign w:val="bottom"/>
            <w:hideMark/>
          </w:tcPr>
          <w:p w14:paraId="1C436B62" w14:textId="2C17445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1.45</w:t>
            </w:r>
          </w:p>
        </w:tc>
      </w:tr>
      <w:tr w:rsidR="00F91F4F" w:rsidRPr="009C1B9F" w14:paraId="24FB000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0D0C8D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19</w:t>
            </w:r>
          </w:p>
        </w:tc>
        <w:tc>
          <w:tcPr>
            <w:tcW w:w="2200" w:type="dxa"/>
            <w:tcBorders>
              <w:top w:val="nil"/>
              <w:left w:val="nil"/>
              <w:bottom w:val="nil"/>
              <w:right w:val="nil"/>
            </w:tcBorders>
            <w:noWrap/>
            <w:vAlign w:val="bottom"/>
            <w:hideMark/>
          </w:tcPr>
          <w:p w14:paraId="74B6D0D3" w14:textId="459AF8C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0.548</w:t>
            </w:r>
          </w:p>
        </w:tc>
        <w:tc>
          <w:tcPr>
            <w:tcW w:w="2201" w:type="dxa"/>
            <w:tcBorders>
              <w:top w:val="nil"/>
              <w:left w:val="nil"/>
              <w:bottom w:val="nil"/>
              <w:right w:val="nil"/>
            </w:tcBorders>
            <w:noWrap/>
            <w:vAlign w:val="bottom"/>
            <w:hideMark/>
          </w:tcPr>
          <w:p w14:paraId="2476293D" w14:textId="3F67449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0.265</w:t>
            </w:r>
          </w:p>
        </w:tc>
        <w:tc>
          <w:tcPr>
            <w:tcW w:w="2046" w:type="dxa"/>
            <w:tcBorders>
              <w:top w:val="nil"/>
              <w:left w:val="nil"/>
              <w:bottom w:val="nil"/>
              <w:right w:val="nil"/>
            </w:tcBorders>
            <w:noWrap/>
            <w:vAlign w:val="bottom"/>
            <w:hideMark/>
          </w:tcPr>
          <w:p w14:paraId="6418C2EE" w14:textId="10FE678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2.07</w:t>
            </w:r>
          </w:p>
        </w:tc>
      </w:tr>
      <w:tr w:rsidR="00F91F4F" w:rsidRPr="009C1B9F" w14:paraId="52FFF123"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4C3CBEAB"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20</w:t>
            </w:r>
          </w:p>
        </w:tc>
        <w:tc>
          <w:tcPr>
            <w:tcW w:w="2200" w:type="dxa"/>
            <w:tcBorders>
              <w:top w:val="nil"/>
              <w:left w:val="nil"/>
              <w:bottom w:val="nil"/>
              <w:right w:val="nil"/>
            </w:tcBorders>
            <w:noWrap/>
            <w:vAlign w:val="bottom"/>
            <w:hideMark/>
          </w:tcPr>
          <w:p w14:paraId="516B93D1" w14:textId="74EEB83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0.447</w:t>
            </w:r>
          </w:p>
        </w:tc>
        <w:tc>
          <w:tcPr>
            <w:tcW w:w="2201" w:type="dxa"/>
            <w:tcBorders>
              <w:top w:val="nil"/>
              <w:left w:val="nil"/>
              <w:bottom w:val="nil"/>
              <w:right w:val="nil"/>
            </w:tcBorders>
            <w:noWrap/>
            <w:vAlign w:val="bottom"/>
            <w:hideMark/>
          </w:tcPr>
          <w:p w14:paraId="27128FC5" w14:textId="6555C1C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0.276</w:t>
            </w:r>
          </w:p>
        </w:tc>
        <w:tc>
          <w:tcPr>
            <w:tcW w:w="2046" w:type="dxa"/>
            <w:tcBorders>
              <w:top w:val="nil"/>
              <w:left w:val="nil"/>
              <w:bottom w:val="nil"/>
              <w:right w:val="nil"/>
            </w:tcBorders>
            <w:noWrap/>
            <w:vAlign w:val="bottom"/>
            <w:hideMark/>
          </w:tcPr>
          <w:p w14:paraId="0E22400D" w14:textId="1AD26B02"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1.62</w:t>
            </w:r>
          </w:p>
        </w:tc>
      </w:tr>
      <w:tr w:rsidR="00F91F4F" w:rsidRPr="009C1B9F" w14:paraId="554DAE8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3FD2B151"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21</w:t>
            </w:r>
          </w:p>
        </w:tc>
        <w:tc>
          <w:tcPr>
            <w:tcW w:w="2200" w:type="dxa"/>
            <w:tcBorders>
              <w:top w:val="nil"/>
              <w:left w:val="nil"/>
              <w:bottom w:val="nil"/>
              <w:right w:val="nil"/>
            </w:tcBorders>
            <w:noWrap/>
            <w:vAlign w:val="bottom"/>
            <w:hideMark/>
          </w:tcPr>
          <w:p w14:paraId="10E955F5" w14:textId="1E1BD05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0.336</w:t>
            </w:r>
          </w:p>
        </w:tc>
        <w:tc>
          <w:tcPr>
            <w:tcW w:w="2201" w:type="dxa"/>
            <w:tcBorders>
              <w:top w:val="nil"/>
              <w:left w:val="nil"/>
              <w:bottom w:val="nil"/>
              <w:right w:val="nil"/>
            </w:tcBorders>
            <w:noWrap/>
            <w:vAlign w:val="bottom"/>
            <w:hideMark/>
          </w:tcPr>
          <w:p w14:paraId="62935033" w14:textId="431791A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0.343</w:t>
            </w:r>
          </w:p>
        </w:tc>
        <w:tc>
          <w:tcPr>
            <w:tcW w:w="2046" w:type="dxa"/>
            <w:tcBorders>
              <w:top w:val="nil"/>
              <w:left w:val="nil"/>
              <w:bottom w:val="nil"/>
              <w:right w:val="nil"/>
            </w:tcBorders>
            <w:noWrap/>
            <w:vAlign w:val="bottom"/>
            <w:hideMark/>
          </w:tcPr>
          <w:p w14:paraId="48789735" w14:textId="322D2C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0.981</w:t>
            </w:r>
          </w:p>
        </w:tc>
      </w:tr>
      <w:tr w:rsidR="00F91F4F" w:rsidRPr="009C1B9F" w14:paraId="4DABE1A7"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202E89C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22</w:t>
            </w:r>
          </w:p>
        </w:tc>
        <w:tc>
          <w:tcPr>
            <w:tcW w:w="2200" w:type="dxa"/>
            <w:tcBorders>
              <w:top w:val="nil"/>
              <w:left w:val="nil"/>
              <w:bottom w:val="nil"/>
              <w:right w:val="nil"/>
            </w:tcBorders>
            <w:noWrap/>
            <w:vAlign w:val="bottom"/>
            <w:hideMark/>
          </w:tcPr>
          <w:p w14:paraId="34686B5D" w14:textId="240AF57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0.297</w:t>
            </w:r>
          </w:p>
        </w:tc>
        <w:tc>
          <w:tcPr>
            <w:tcW w:w="2201" w:type="dxa"/>
            <w:tcBorders>
              <w:top w:val="nil"/>
              <w:left w:val="nil"/>
              <w:bottom w:val="nil"/>
              <w:right w:val="nil"/>
            </w:tcBorders>
            <w:noWrap/>
            <w:vAlign w:val="bottom"/>
            <w:hideMark/>
          </w:tcPr>
          <w:p w14:paraId="24EBA0FC" w14:textId="40600AC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0.365</w:t>
            </w:r>
          </w:p>
        </w:tc>
        <w:tc>
          <w:tcPr>
            <w:tcW w:w="2046" w:type="dxa"/>
            <w:tcBorders>
              <w:top w:val="nil"/>
              <w:left w:val="nil"/>
              <w:bottom w:val="nil"/>
              <w:right w:val="nil"/>
            </w:tcBorders>
            <w:noWrap/>
            <w:vAlign w:val="bottom"/>
            <w:hideMark/>
          </w:tcPr>
          <w:p w14:paraId="7E8BA0FC" w14:textId="506A25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0.814</w:t>
            </w:r>
          </w:p>
        </w:tc>
      </w:tr>
      <w:tr w:rsidR="00F91F4F" w:rsidRPr="009C1B9F" w14:paraId="28B053B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5FC921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23</w:t>
            </w:r>
          </w:p>
        </w:tc>
        <w:tc>
          <w:tcPr>
            <w:tcW w:w="2200" w:type="dxa"/>
            <w:tcBorders>
              <w:top w:val="nil"/>
              <w:left w:val="nil"/>
              <w:bottom w:val="nil"/>
              <w:right w:val="nil"/>
            </w:tcBorders>
            <w:noWrap/>
            <w:vAlign w:val="bottom"/>
            <w:hideMark/>
          </w:tcPr>
          <w:p w14:paraId="557E698E" w14:textId="41FD8D1B"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0.274</w:t>
            </w:r>
          </w:p>
        </w:tc>
        <w:tc>
          <w:tcPr>
            <w:tcW w:w="2201" w:type="dxa"/>
            <w:tcBorders>
              <w:top w:val="nil"/>
              <w:left w:val="nil"/>
              <w:bottom w:val="nil"/>
              <w:right w:val="nil"/>
            </w:tcBorders>
            <w:noWrap/>
            <w:vAlign w:val="bottom"/>
            <w:hideMark/>
          </w:tcPr>
          <w:p w14:paraId="6DA45290" w14:textId="274E0E2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046" w:type="dxa"/>
            <w:tcBorders>
              <w:top w:val="nil"/>
              <w:left w:val="nil"/>
              <w:bottom w:val="nil"/>
              <w:right w:val="nil"/>
            </w:tcBorders>
            <w:noWrap/>
            <w:vAlign w:val="bottom"/>
            <w:hideMark/>
          </w:tcPr>
          <w:p w14:paraId="54004051" w14:textId="1F20544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0.856</w:t>
            </w:r>
          </w:p>
        </w:tc>
      </w:tr>
      <w:tr w:rsidR="00F91F4F" w:rsidRPr="009C1B9F" w14:paraId="359104E4"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0F898495"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24</w:t>
            </w:r>
          </w:p>
        </w:tc>
        <w:tc>
          <w:tcPr>
            <w:tcW w:w="2200" w:type="dxa"/>
            <w:tcBorders>
              <w:top w:val="nil"/>
              <w:left w:val="nil"/>
              <w:bottom w:val="nil"/>
              <w:right w:val="nil"/>
            </w:tcBorders>
            <w:noWrap/>
            <w:vAlign w:val="bottom"/>
            <w:hideMark/>
          </w:tcPr>
          <w:p w14:paraId="29AFF277" w14:textId="4529199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0.266</w:t>
            </w:r>
          </w:p>
        </w:tc>
        <w:tc>
          <w:tcPr>
            <w:tcW w:w="2201" w:type="dxa"/>
            <w:tcBorders>
              <w:top w:val="nil"/>
              <w:left w:val="nil"/>
              <w:bottom w:val="nil"/>
              <w:right w:val="nil"/>
            </w:tcBorders>
            <w:noWrap/>
            <w:vAlign w:val="bottom"/>
            <w:hideMark/>
          </w:tcPr>
          <w:p w14:paraId="5DF58AC2" w14:textId="6F46412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0.324</w:t>
            </w:r>
          </w:p>
        </w:tc>
        <w:tc>
          <w:tcPr>
            <w:tcW w:w="2046" w:type="dxa"/>
            <w:tcBorders>
              <w:top w:val="nil"/>
              <w:left w:val="nil"/>
              <w:bottom w:val="nil"/>
              <w:right w:val="nil"/>
            </w:tcBorders>
            <w:noWrap/>
            <w:vAlign w:val="bottom"/>
            <w:hideMark/>
          </w:tcPr>
          <w:p w14:paraId="2FD911EA" w14:textId="19718FF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0.820</w:t>
            </w:r>
          </w:p>
        </w:tc>
      </w:tr>
      <w:tr w:rsidR="00F91F4F" w:rsidRPr="009C1B9F" w14:paraId="43A04592"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775723A"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25</w:t>
            </w:r>
          </w:p>
        </w:tc>
        <w:tc>
          <w:tcPr>
            <w:tcW w:w="2200" w:type="dxa"/>
            <w:tcBorders>
              <w:top w:val="nil"/>
              <w:left w:val="nil"/>
              <w:bottom w:val="nil"/>
              <w:right w:val="nil"/>
            </w:tcBorders>
            <w:noWrap/>
            <w:vAlign w:val="bottom"/>
            <w:hideMark/>
          </w:tcPr>
          <w:p w14:paraId="0FABD4EB" w14:textId="3B3EA138"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0.340</w:t>
            </w:r>
          </w:p>
        </w:tc>
        <w:tc>
          <w:tcPr>
            <w:tcW w:w="2201" w:type="dxa"/>
            <w:tcBorders>
              <w:top w:val="nil"/>
              <w:left w:val="nil"/>
              <w:bottom w:val="nil"/>
              <w:right w:val="nil"/>
            </w:tcBorders>
            <w:noWrap/>
            <w:vAlign w:val="bottom"/>
            <w:hideMark/>
          </w:tcPr>
          <w:p w14:paraId="4E13F78A" w14:textId="75DE303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0.366</w:t>
            </w:r>
          </w:p>
        </w:tc>
        <w:tc>
          <w:tcPr>
            <w:tcW w:w="2046" w:type="dxa"/>
            <w:tcBorders>
              <w:top w:val="nil"/>
              <w:left w:val="nil"/>
              <w:bottom w:val="nil"/>
              <w:right w:val="nil"/>
            </w:tcBorders>
            <w:noWrap/>
            <w:vAlign w:val="bottom"/>
            <w:hideMark/>
          </w:tcPr>
          <w:p w14:paraId="6F0C3D80" w14:textId="79C1426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0.928</w:t>
            </w:r>
          </w:p>
        </w:tc>
      </w:tr>
      <w:tr w:rsidR="00F91F4F" w:rsidRPr="009C1B9F" w14:paraId="1F82EECF"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699C56E"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26</w:t>
            </w:r>
          </w:p>
        </w:tc>
        <w:tc>
          <w:tcPr>
            <w:tcW w:w="2200" w:type="dxa"/>
            <w:tcBorders>
              <w:top w:val="nil"/>
              <w:left w:val="nil"/>
              <w:bottom w:val="nil"/>
              <w:right w:val="nil"/>
            </w:tcBorders>
            <w:noWrap/>
            <w:vAlign w:val="bottom"/>
            <w:hideMark/>
          </w:tcPr>
          <w:p w14:paraId="04381389" w14:textId="3B3179F1"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0.381</w:t>
            </w:r>
          </w:p>
        </w:tc>
        <w:tc>
          <w:tcPr>
            <w:tcW w:w="2201" w:type="dxa"/>
            <w:tcBorders>
              <w:top w:val="nil"/>
              <w:left w:val="nil"/>
              <w:bottom w:val="nil"/>
              <w:right w:val="nil"/>
            </w:tcBorders>
            <w:noWrap/>
            <w:vAlign w:val="bottom"/>
            <w:hideMark/>
          </w:tcPr>
          <w:p w14:paraId="76522AEF" w14:textId="0683381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0.301</w:t>
            </w:r>
          </w:p>
        </w:tc>
        <w:tc>
          <w:tcPr>
            <w:tcW w:w="2046" w:type="dxa"/>
            <w:tcBorders>
              <w:top w:val="nil"/>
              <w:left w:val="nil"/>
              <w:bottom w:val="nil"/>
              <w:right w:val="nil"/>
            </w:tcBorders>
            <w:noWrap/>
            <w:vAlign w:val="bottom"/>
            <w:hideMark/>
          </w:tcPr>
          <w:p w14:paraId="49460D8E" w14:textId="2A6BB353"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1.26</w:t>
            </w:r>
          </w:p>
        </w:tc>
      </w:tr>
      <w:tr w:rsidR="00F91F4F" w:rsidRPr="009C1B9F" w14:paraId="1FEE983B"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D103617"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27</w:t>
            </w:r>
          </w:p>
        </w:tc>
        <w:tc>
          <w:tcPr>
            <w:tcW w:w="2200" w:type="dxa"/>
            <w:tcBorders>
              <w:top w:val="nil"/>
              <w:left w:val="nil"/>
              <w:bottom w:val="nil"/>
              <w:right w:val="nil"/>
            </w:tcBorders>
            <w:noWrap/>
            <w:vAlign w:val="bottom"/>
            <w:hideMark/>
          </w:tcPr>
          <w:p w14:paraId="71F807B7" w14:textId="103D10F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0.320</w:t>
            </w:r>
          </w:p>
        </w:tc>
        <w:tc>
          <w:tcPr>
            <w:tcW w:w="2201" w:type="dxa"/>
            <w:tcBorders>
              <w:top w:val="nil"/>
              <w:left w:val="nil"/>
              <w:bottom w:val="nil"/>
              <w:right w:val="nil"/>
            </w:tcBorders>
            <w:noWrap/>
            <w:vAlign w:val="bottom"/>
            <w:hideMark/>
          </w:tcPr>
          <w:p w14:paraId="534CDEF5" w14:textId="433B1B6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0.165</w:t>
            </w:r>
          </w:p>
        </w:tc>
        <w:tc>
          <w:tcPr>
            <w:tcW w:w="2046" w:type="dxa"/>
            <w:tcBorders>
              <w:top w:val="nil"/>
              <w:left w:val="nil"/>
              <w:bottom w:val="nil"/>
              <w:right w:val="nil"/>
            </w:tcBorders>
            <w:noWrap/>
            <w:vAlign w:val="bottom"/>
            <w:hideMark/>
          </w:tcPr>
          <w:p w14:paraId="47123100" w14:textId="330E3CDD"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1.94</w:t>
            </w:r>
          </w:p>
        </w:tc>
      </w:tr>
      <w:tr w:rsidR="00F91F4F" w:rsidRPr="009C1B9F" w14:paraId="070F574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F52D100"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28</w:t>
            </w:r>
          </w:p>
        </w:tc>
        <w:tc>
          <w:tcPr>
            <w:tcW w:w="2200" w:type="dxa"/>
            <w:tcBorders>
              <w:top w:val="nil"/>
              <w:left w:val="nil"/>
              <w:bottom w:val="nil"/>
              <w:right w:val="nil"/>
            </w:tcBorders>
            <w:noWrap/>
            <w:vAlign w:val="bottom"/>
            <w:hideMark/>
          </w:tcPr>
          <w:p w14:paraId="47289E01" w14:textId="277E6EC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0.246</w:t>
            </w:r>
          </w:p>
        </w:tc>
        <w:tc>
          <w:tcPr>
            <w:tcW w:w="2201" w:type="dxa"/>
            <w:tcBorders>
              <w:top w:val="nil"/>
              <w:left w:val="nil"/>
              <w:bottom w:val="nil"/>
              <w:right w:val="nil"/>
            </w:tcBorders>
            <w:noWrap/>
            <w:vAlign w:val="bottom"/>
            <w:hideMark/>
          </w:tcPr>
          <w:p w14:paraId="7C425E42" w14:textId="4317A1F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1926F846" w14:textId="4CF26FF6"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2.15</w:t>
            </w:r>
          </w:p>
        </w:tc>
      </w:tr>
      <w:tr w:rsidR="00F91F4F" w:rsidRPr="009C1B9F" w14:paraId="50B56BB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7294A51F"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29</w:t>
            </w:r>
          </w:p>
        </w:tc>
        <w:tc>
          <w:tcPr>
            <w:tcW w:w="2200" w:type="dxa"/>
            <w:tcBorders>
              <w:top w:val="nil"/>
              <w:left w:val="nil"/>
              <w:bottom w:val="nil"/>
              <w:right w:val="nil"/>
            </w:tcBorders>
            <w:noWrap/>
            <w:vAlign w:val="bottom"/>
            <w:hideMark/>
          </w:tcPr>
          <w:p w14:paraId="4B8F7E09" w14:textId="14EAE14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0.329</w:t>
            </w:r>
          </w:p>
        </w:tc>
        <w:tc>
          <w:tcPr>
            <w:tcW w:w="2201" w:type="dxa"/>
            <w:tcBorders>
              <w:top w:val="nil"/>
              <w:left w:val="nil"/>
              <w:bottom w:val="nil"/>
              <w:right w:val="nil"/>
            </w:tcBorders>
            <w:noWrap/>
            <w:vAlign w:val="bottom"/>
            <w:hideMark/>
          </w:tcPr>
          <w:p w14:paraId="5AE30F23" w14:textId="4AE49C50"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0.115</w:t>
            </w:r>
          </w:p>
        </w:tc>
        <w:tc>
          <w:tcPr>
            <w:tcW w:w="2046" w:type="dxa"/>
            <w:tcBorders>
              <w:top w:val="nil"/>
              <w:left w:val="nil"/>
              <w:bottom w:val="nil"/>
              <w:right w:val="nil"/>
            </w:tcBorders>
            <w:noWrap/>
            <w:vAlign w:val="bottom"/>
            <w:hideMark/>
          </w:tcPr>
          <w:p w14:paraId="53C892D2" w14:textId="1BFFA57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2.86</w:t>
            </w:r>
          </w:p>
        </w:tc>
      </w:tr>
      <w:tr w:rsidR="00F91F4F" w:rsidRPr="009C1B9F" w14:paraId="176ED819"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5AF214C2"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30</w:t>
            </w:r>
          </w:p>
        </w:tc>
        <w:tc>
          <w:tcPr>
            <w:tcW w:w="2200" w:type="dxa"/>
            <w:tcBorders>
              <w:top w:val="nil"/>
              <w:left w:val="nil"/>
              <w:bottom w:val="nil"/>
              <w:right w:val="nil"/>
            </w:tcBorders>
            <w:noWrap/>
            <w:vAlign w:val="bottom"/>
            <w:hideMark/>
          </w:tcPr>
          <w:p w14:paraId="1413490C" w14:textId="42E4489A"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0.291</w:t>
            </w:r>
          </w:p>
        </w:tc>
        <w:tc>
          <w:tcPr>
            <w:tcW w:w="2201" w:type="dxa"/>
            <w:tcBorders>
              <w:top w:val="nil"/>
              <w:left w:val="nil"/>
              <w:bottom w:val="nil"/>
              <w:right w:val="nil"/>
            </w:tcBorders>
            <w:noWrap/>
            <w:vAlign w:val="bottom"/>
            <w:hideMark/>
          </w:tcPr>
          <w:p w14:paraId="42E5FA6C" w14:textId="110A25DF"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0.117</w:t>
            </w:r>
          </w:p>
        </w:tc>
        <w:tc>
          <w:tcPr>
            <w:tcW w:w="2046" w:type="dxa"/>
            <w:tcBorders>
              <w:top w:val="nil"/>
              <w:left w:val="nil"/>
              <w:bottom w:val="nil"/>
              <w:right w:val="nil"/>
            </w:tcBorders>
            <w:noWrap/>
            <w:vAlign w:val="bottom"/>
            <w:hideMark/>
          </w:tcPr>
          <w:p w14:paraId="0BC4C965" w14:textId="4B26D0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2.50</w:t>
            </w:r>
          </w:p>
        </w:tc>
      </w:tr>
      <w:tr w:rsidR="00F91F4F" w:rsidRPr="009C1B9F" w14:paraId="41C9B8A6"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nil"/>
              <w:right w:val="nil"/>
            </w:tcBorders>
            <w:noWrap/>
            <w:hideMark/>
          </w:tcPr>
          <w:p w14:paraId="1264F799"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31</w:t>
            </w:r>
          </w:p>
        </w:tc>
        <w:tc>
          <w:tcPr>
            <w:tcW w:w="2200" w:type="dxa"/>
            <w:tcBorders>
              <w:top w:val="nil"/>
              <w:left w:val="nil"/>
              <w:bottom w:val="nil"/>
              <w:right w:val="nil"/>
            </w:tcBorders>
            <w:noWrap/>
            <w:vAlign w:val="bottom"/>
            <w:hideMark/>
          </w:tcPr>
          <w:p w14:paraId="467B6B1E" w14:textId="5456F6AE"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0.128</w:t>
            </w:r>
          </w:p>
        </w:tc>
        <w:tc>
          <w:tcPr>
            <w:tcW w:w="2201" w:type="dxa"/>
            <w:tcBorders>
              <w:top w:val="nil"/>
              <w:left w:val="nil"/>
              <w:bottom w:val="nil"/>
              <w:right w:val="nil"/>
            </w:tcBorders>
            <w:noWrap/>
            <w:vAlign w:val="bottom"/>
            <w:hideMark/>
          </w:tcPr>
          <w:p w14:paraId="07C94321" w14:textId="38879DE4"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0.181</w:t>
            </w:r>
          </w:p>
        </w:tc>
        <w:tc>
          <w:tcPr>
            <w:tcW w:w="2046" w:type="dxa"/>
            <w:tcBorders>
              <w:top w:val="nil"/>
              <w:left w:val="nil"/>
              <w:bottom w:val="nil"/>
              <w:right w:val="nil"/>
            </w:tcBorders>
            <w:noWrap/>
            <w:vAlign w:val="bottom"/>
            <w:hideMark/>
          </w:tcPr>
          <w:p w14:paraId="4F210BAD" w14:textId="1944B5A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0.707</w:t>
            </w:r>
          </w:p>
        </w:tc>
      </w:tr>
      <w:tr w:rsidR="00F91F4F" w:rsidRPr="009C1B9F" w14:paraId="38BD08FC" w14:textId="77777777" w:rsidTr="000D685C">
        <w:tblPrEx>
          <w:tblBorders>
            <w:left w:val="single" w:sz="4" w:space="0" w:color="auto"/>
            <w:right w:val="single" w:sz="4" w:space="0" w:color="auto"/>
            <w:insideH w:val="single" w:sz="4" w:space="0" w:color="auto"/>
            <w:insideV w:val="single" w:sz="4" w:space="0" w:color="auto"/>
          </w:tblBorders>
        </w:tblPrEx>
        <w:trPr>
          <w:trHeight w:val="270"/>
        </w:trPr>
        <w:tc>
          <w:tcPr>
            <w:tcW w:w="2116" w:type="dxa"/>
            <w:tcBorders>
              <w:top w:val="nil"/>
              <w:left w:val="nil"/>
              <w:bottom w:val="single" w:sz="4" w:space="0" w:color="auto"/>
              <w:right w:val="nil"/>
            </w:tcBorders>
            <w:noWrap/>
            <w:hideMark/>
          </w:tcPr>
          <w:p w14:paraId="72BD991C" w14:textId="77777777"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sidRPr="009C1B9F">
              <w:rPr>
                <w:rFonts w:ascii="ＭＳ Ｐゴシック" w:eastAsia="ＭＳ Ｐゴシック" w:hAnsi="ＭＳ Ｐゴシック" w:cs="ＭＳ Ｐゴシック" w:hint="eastAsia"/>
                <w:color w:val="000000"/>
                <w:kern w:val="0"/>
                <w:sz w:val="22"/>
              </w:rPr>
              <w:t>32</w:t>
            </w:r>
          </w:p>
        </w:tc>
        <w:tc>
          <w:tcPr>
            <w:tcW w:w="2200" w:type="dxa"/>
            <w:tcBorders>
              <w:top w:val="nil"/>
              <w:left w:val="nil"/>
              <w:bottom w:val="single" w:sz="4" w:space="0" w:color="auto"/>
              <w:right w:val="nil"/>
            </w:tcBorders>
            <w:noWrap/>
            <w:vAlign w:val="bottom"/>
            <w:hideMark/>
          </w:tcPr>
          <w:p w14:paraId="6EA7BB15" w14:textId="3886C6E9"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0.125</w:t>
            </w:r>
          </w:p>
        </w:tc>
        <w:tc>
          <w:tcPr>
            <w:tcW w:w="2201" w:type="dxa"/>
            <w:tcBorders>
              <w:top w:val="nil"/>
              <w:left w:val="nil"/>
              <w:bottom w:val="single" w:sz="4" w:space="0" w:color="auto"/>
              <w:right w:val="nil"/>
            </w:tcBorders>
            <w:noWrap/>
            <w:vAlign w:val="bottom"/>
            <w:hideMark/>
          </w:tcPr>
          <w:p w14:paraId="33C114D5" w14:textId="2ACB3C2C"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0.193</w:t>
            </w:r>
          </w:p>
        </w:tc>
        <w:tc>
          <w:tcPr>
            <w:tcW w:w="2046" w:type="dxa"/>
            <w:tcBorders>
              <w:top w:val="nil"/>
              <w:left w:val="nil"/>
              <w:bottom w:val="single" w:sz="4" w:space="0" w:color="auto"/>
              <w:right w:val="nil"/>
            </w:tcBorders>
            <w:noWrap/>
            <w:vAlign w:val="bottom"/>
            <w:hideMark/>
          </w:tcPr>
          <w:p w14:paraId="11490121" w14:textId="3D5953E5" w:rsidR="00F91F4F" w:rsidRPr="009C1B9F" w:rsidRDefault="00F91F4F" w:rsidP="00F91F4F">
            <w:pPr>
              <w:widowControl/>
              <w:jc w:val="center"/>
              <w:rPr>
                <w:rFonts w:ascii="ＭＳ Ｐゴシック" w:eastAsia="ＭＳ Ｐゴシック" w:hAnsi="ＭＳ Ｐゴシック" w:cs="ＭＳ Ｐゴシック"/>
                <w:color w:val="000000"/>
                <w:kern w:val="0"/>
                <w:sz w:val="22"/>
              </w:rPr>
            </w:pPr>
            <w:r>
              <w:rPr>
                <w:rFonts w:hint="eastAsia"/>
                <w:color w:val="000000"/>
                <w:sz w:val="22"/>
              </w:rPr>
              <w:t>0.647</w:t>
            </w:r>
          </w:p>
        </w:tc>
      </w:tr>
    </w:tbl>
    <w:p w14:paraId="7835FE6C" w14:textId="24EC0A3F" w:rsidR="00720630" w:rsidRDefault="001E00B2" w:rsidP="0000246C">
      <w:r>
        <w:rPr>
          <w:rFonts w:hint="eastAsia"/>
        </w:rPr>
        <w:lastRenderedPageBreak/>
        <w:t>また，各次数に対して振幅比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の平均値を求めた結果</w:t>
      </w:r>
      <w:r w:rsidR="008F1A9F">
        <w:rPr>
          <w:rFonts w:hint="eastAsia"/>
        </w:rPr>
        <w:t>，</w:t>
      </w:r>
      <w:r w:rsidR="008F1A9F">
        <w:t>以下の表</w:t>
      </w:r>
      <w:r w:rsidR="008F1A9F">
        <w:rPr>
          <w:rFonts w:hint="eastAsia"/>
        </w:rPr>
        <w:t>4.4</w:t>
      </w:r>
      <w:r w:rsidR="008F1A9F">
        <w:rPr>
          <w:rFonts w:hint="eastAsia"/>
        </w:rPr>
        <w:t>のようになった</w:t>
      </w:r>
      <w:r w:rsidR="008F1A9F">
        <w:rPr>
          <w:rFonts w:hint="eastAsia"/>
        </w:rPr>
        <w:t xml:space="preserve">. </w:t>
      </w:r>
    </w:p>
    <w:p w14:paraId="6794D7BA" w14:textId="77777777" w:rsidR="001405E6" w:rsidRDefault="001405E6" w:rsidP="0000246C"/>
    <w:p w14:paraId="74EDA4A9" w14:textId="66B9E203" w:rsidR="008F1A9F" w:rsidRDefault="008F1A9F" w:rsidP="008F1A9F">
      <w:pPr>
        <w:jc w:val="center"/>
      </w:pPr>
      <w:r>
        <w:t>表</w:t>
      </w:r>
      <w:r>
        <w:rPr>
          <w:rFonts w:hint="eastAsia"/>
        </w:rPr>
        <w:t xml:space="preserve">4.4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0E51D3DA" w14:textId="77777777" w:rsidR="008F1A9F" w:rsidRDefault="008F1A9F" w:rsidP="00530C2B"/>
    <w:p w14:paraId="7816E2BE" w14:textId="59DBC2F2" w:rsidR="00530C2B" w:rsidRDefault="0024286D" w:rsidP="00530C2B">
      <w:r>
        <w:rPr>
          <w:rFonts w:hint="eastAsia"/>
        </w:rPr>
        <w:t xml:space="preserve">4.4 </w:t>
      </w:r>
      <w:r>
        <w:rPr>
          <w:rFonts w:hint="eastAsia"/>
        </w:rPr>
        <w:t>考察</w:t>
      </w:r>
    </w:p>
    <w:p w14:paraId="181AC6AC" w14:textId="45FE5D09" w:rsidR="008031A9" w:rsidRPr="00C80612" w:rsidRDefault="00685896" w:rsidP="000C6CAB">
      <w:pPr>
        <w:rPr>
          <w:rFonts w:hint="eastAsia"/>
        </w:rPr>
      </w:pPr>
      <w:r>
        <w:t>考察すべき点は</w:t>
      </w:r>
      <w:r>
        <w:rPr>
          <w:rFonts w:hint="eastAsia"/>
        </w:rPr>
        <w:t>2</w:t>
      </w:r>
      <w:r>
        <w:rPr>
          <w:rFonts w:hint="eastAsia"/>
        </w:rPr>
        <w:t>点ある</w:t>
      </w:r>
      <w:r>
        <w:rPr>
          <w:rFonts w:hint="eastAsia"/>
        </w:rPr>
        <w:t xml:space="preserve">. </w:t>
      </w:r>
      <w:r>
        <w:rPr>
          <w:rFonts w:hint="eastAsia"/>
        </w:rPr>
        <w:t>１つは，「なぜ赤外光の強度が大きくなると，</w:t>
      </w:r>
      <w:r w:rsidR="0074015A">
        <w:rPr>
          <w:rFonts w:hint="eastAsia"/>
        </w:rPr>
        <w:t>光電子の信号強度の振動の振幅が小さくなるのか」ということで，もう</w:t>
      </w:r>
      <w:r w:rsidR="0074015A">
        <w:rPr>
          <w:rFonts w:hint="eastAsia"/>
        </w:rPr>
        <w:t>1</w:t>
      </w:r>
      <w:r w:rsidR="0074015A">
        <w:rPr>
          <w:rFonts w:hint="eastAsia"/>
        </w:rPr>
        <w:t>つは「赤外光の強度はどれくらい変化したのか」ということである</w:t>
      </w:r>
      <w:r w:rsidR="0074015A">
        <w:rPr>
          <w:rFonts w:hint="eastAsia"/>
        </w:rPr>
        <w:t xml:space="preserve">. </w:t>
      </w:r>
      <w:r w:rsidR="00720546">
        <w:rPr>
          <w:rFonts w:hint="eastAsia"/>
        </w:rPr>
        <w:t>まず１つ目の「なぜ赤外光の強度が大きくなると，光電子の信号強度の振動の振幅が小さくなるのか」について考える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w:t>
      </w:r>
      <w:r w:rsidR="00163764">
        <w:rPr>
          <w:rFonts w:hint="eastAsia"/>
        </w:rPr>
        <w:lastRenderedPageBreak/>
        <w:t>であり，その他の条件は同じであったので，妥当ではない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9C080A">
        <w:rPr>
          <w:rFonts w:hint="eastAsia"/>
        </w:rPr>
        <w:t>次高調波と基本波の放出」による光電子が発生しないので，信号強度の振幅は限りなく小さくなるはずである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今回の実験では，赤外光</w:t>
      </w:r>
      <w:r w:rsidR="006B0BF9">
        <w:rPr>
          <w:rFonts w:hint="eastAsia"/>
        </w:rPr>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Pr="008031A9" w:rsidRDefault="000C6CAB" w:rsidP="000C6CAB"/>
    <w:p w14:paraId="01A83284" w14:textId="2D14FDF8" w:rsidR="000C6CAB" w:rsidRDefault="000C6CAB" w:rsidP="000C6CAB">
      <w:r>
        <w:rPr>
          <w:rFonts w:hint="eastAsia"/>
        </w:rPr>
        <w:t xml:space="preserve">4.5 </w:t>
      </w:r>
      <w:r>
        <w:rPr>
          <w:rFonts w:hint="eastAsia"/>
        </w:rPr>
        <w:t>結論</w:t>
      </w:r>
    </w:p>
    <w:p w14:paraId="3218AFA4" w14:textId="04B07A99" w:rsidR="00530C2B" w:rsidRPr="009554B4" w:rsidRDefault="00065213" w:rsidP="009554B4">
      <w:pPr>
        <w:rPr>
          <w:ins w:id="3" w:author="NH17A" w:date="2021-01-26T20:10:00Z"/>
          <w:rFonts w:hint="eastAsia"/>
        </w:rPr>
      </w:pPr>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C05FAD">
        <w:t>また</w:t>
      </w:r>
      <w:r w:rsidR="00C05FAD">
        <w:rPr>
          <w:rFonts w:hint="eastAsia"/>
        </w:rPr>
        <w:t>，</w:t>
      </w:r>
      <w:bookmarkStart w:id="4" w:name="_GoBack"/>
      <w:bookmarkEnd w:id="4"/>
    </w:p>
    <w:p w14:paraId="16335B19" w14:textId="55903047" w:rsidR="00E93995" w:rsidRDefault="00E93995">
      <w:pPr>
        <w:widowControl/>
        <w:jc w:val="left"/>
        <w:rPr>
          <w:ins w:id="5" w:author="NH17A" w:date="2021-01-26T20:10:00Z"/>
        </w:rPr>
      </w:pPr>
      <w:ins w:id="6" w:author="NH17A" w:date="2021-01-26T20:10:00Z">
        <w:r>
          <w:rPr>
            <w:rFonts w:hint="eastAsia"/>
          </w:rPr>
          <w:t>最後に、結論をまとめて書いてください。</w:t>
        </w:r>
      </w:ins>
    </w:p>
    <w:p w14:paraId="1798F9C6" w14:textId="3EE64DC1" w:rsidR="00E93995" w:rsidRDefault="00E93995">
      <w:pPr>
        <w:widowControl/>
        <w:jc w:val="left"/>
        <w:rPr>
          <w:ins w:id="7" w:author="NH17A" w:date="2021-01-26T20:10:00Z"/>
        </w:rPr>
      </w:pPr>
      <w:ins w:id="8" w:author="NH17A" w:date="2021-01-26T20:10:00Z">
        <w:r>
          <w:rPr>
            <w:rFonts w:hint="eastAsia"/>
          </w:rPr>
          <w:t>具体的に</w:t>
        </w:r>
      </w:ins>
    </w:p>
    <w:p w14:paraId="2441C613" w14:textId="4B2546CA" w:rsidR="00E93995" w:rsidRDefault="00E93995">
      <w:pPr>
        <w:widowControl/>
        <w:jc w:val="left"/>
        <w:rPr>
          <w:ins w:id="9" w:author="NH17A" w:date="2021-01-26T20:10:00Z"/>
        </w:rPr>
      </w:pPr>
      <w:ins w:id="10" w:author="NH17A" w:date="2021-01-26T20:10:00Z">
        <w:r>
          <w:rPr>
            <w:rFonts w:hint="eastAsia"/>
          </w:rPr>
          <w:t>・～を測定したところ、～が得られた</w:t>
        </w:r>
      </w:ins>
    </w:p>
    <w:p w14:paraId="70197E9C" w14:textId="5524A39A" w:rsidR="00E93995" w:rsidRDefault="00E93995">
      <w:pPr>
        <w:widowControl/>
        <w:jc w:val="left"/>
        <w:rPr>
          <w:ins w:id="11" w:author="NH17A" w:date="2021-01-26T20:10:00Z"/>
        </w:rPr>
      </w:pPr>
      <w:ins w:id="12" w:author="NH17A" w:date="2021-01-26T20:10:00Z">
        <w:r>
          <w:rPr>
            <w:rFonts w:hint="eastAsia"/>
          </w:rPr>
          <w:t>のように</w:t>
        </w:r>
      </w:ins>
    </w:p>
    <w:p w14:paraId="79A52EAC" w14:textId="50FC739F" w:rsidR="00E93995" w:rsidRDefault="00E93995">
      <w:pPr>
        <w:widowControl/>
        <w:jc w:val="left"/>
        <w:rPr>
          <w:ins w:id="13" w:author="NH17A" w:date="2021-01-26T20:10:00Z"/>
        </w:rPr>
      </w:pPr>
    </w:p>
    <w:p w14:paraId="7FEC6D67" w14:textId="77777777" w:rsidR="00E93995" w:rsidRDefault="00E93995">
      <w:pPr>
        <w:widowControl/>
        <w:jc w:val="left"/>
        <w:rPr>
          <w:ins w:id="14" w:author="NH17A" w:date="2021-01-26T20:10:00Z"/>
        </w:rPr>
      </w:pPr>
    </w:p>
    <w:p w14:paraId="1EBCDA4C" w14:textId="77777777" w:rsidR="00E93995" w:rsidRDefault="00E93995">
      <w:pPr>
        <w:widowControl/>
        <w:jc w:val="left"/>
      </w:pPr>
    </w:p>
    <w:p w14:paraId="55FA3E04" w14:textId="61796419" w:rsidR="0000246C" w:rsidRDefault="0000246C" w:rsidP="0000246C">
      <w:r>
        <w:t>参考文献</w:t>
      </w:r>
    </w:p>
    <w:p w14:paraId="3C7F5076" w14:textId="1C5A46E2" w:rsidR="00702A44" w:rsidRDefault="00702A44" w:rsidP="00325609">
      <w:pPr>
        <w:widowControl/>
        <w:jc w:val="left"/>
      </w:pPr>
      <w:r>
        <w:rPr>
          <w:rFonts w:hint="eastAsia"/>
        </w:rPr>
        <w:t>[1]</w:t>
      </w:r>
      <w:r w:rsidR="0000246C">
        <w:rPr>
          <w:rFonts w:hint="eastAsia"/>
        </w:rPr>
        <w:t>新倉弘倫</w:t>
      </w:r>
      <w:r w:rsidR="0000246C">
        <w:rPr>
          <w:rFonts w:hint="eastAsia"/>
        </w:rPr>
        <w:t xml:space="preserve">: </w:t>
      </w:r>
      <w:r w:rsidR="0000246C">
        <w:t>”</w:t>
      </w:r>
      <w:r w:rsidR="0000246C">
        <w:t>再衝突電子によるアト秒電子運動の計測</w:t>
      </w:r>
      <w:r w:rsidR="0000246C">
        <w:t xml:space="preserve">” </w:t>
      </w:r>
      <w:r w:rsidR="0000246C">
        <w:t>分光研究</w:t>
      </w:r>
      <w:r w:rsidR="0000246C">
        <w:rPr>
          <w:rFonts w:hint="eastAsia"/>
        </w:rPr>
        <w:t xml:space="preserve">, 60 (2011) </w:t>
      </w:r>
      <w:r w:rsidR="00966A8C">
        <w:t>219-232</w:t>
      </w:r>
    </w:p>
    <w:p w14:paraId="4B47CB97" w14:textId="37B9E83C" w:rsidR="00966A8C" w:rsidRDefault="00966A8C" w:rsidP="00325609">
      <w:pPr>
        <w:widowControl/>
        <w:jc w:val="left"/>
        <w:rPr>
          <w:ins w:id="15" w:author="NH17A" w:date="2021-01-09T18:37:00Z"/>
        </w:rPr>
      </w:pPr>
      <w:r>
        <w:t>[2]</w:t>
      </w:r>
      <w:r>
        <w:t>新倉弘倫</w:t>
      </w:r>
      <w:r>
        <w:rPr>
          <w:rFonts w:hint="eastAsia"/>
        </w:rPr>
        <w:t xml:space="preserve">: </w:t>
      </w:r>
      <w:r>
        <w:t>“</w:t>
      </w:r>
      <w:r>
        <w:t>電子波動関数の直接イメージング法の開発</w:t>
      </w:r>
      <w:r>
        <w:t xml:space="preserve">” </w:t>
      </w:r>
      <w:r>
        <w:t>フォトニクスニュース</w:t>
      </w:r>
      <w:r>
        <w:rPr>
          <w:rFonts w:hint="eastAsia"/>
        </w:rPr>
        <w:t>, 4</w:t>
      </w:r>
      <w:r>
        <w:t>,2 (2018) 41-46</w:t>
      </w:r>
    </w:p>
    <w:p w14:paraId="2B51D8EC" w14:textId="6F478474" w:rsidR="001B727D" w:rsidRDefault="00427CA4" w:rsidP="00325609">
      <w:pPr>
        <w:widowControl/>
        <w:jc w:val="left"/>
        <w:rPr>
          <w:ins w:id="16" w:author="NH17A" w:date="2021-01-09T18:38:00Z"/>
        </w:rPr>
      </w:pPr>
      <w:r>
        <w:rPr>
          <w:rFonts w:hint="eastAsia"/>
        </w:rPr>
        <w:t>[3]</w:t>
      </w:r>
      <w:proofErr w:type="spellStart"/>
      <w:r>
        <w:rPr>
          <w:rFonts w:hint="eastAsia"/>
        </w:rPr>
        <w:t>P.Corkum</w:t>
      </w:r>
      <w:proofErr w:type="spellEnd"/>
      <w:r>
        <w:rPr>
          <w:rFonts w:hint="eastAsia"/>
        </w:rPr>
        <w:t xml:space="preserve">: </w:t>
      </w:r>
      <w:r>
        <w:t>“Plasma perspective on strong field multiphoton ionization”, Phys. Rev. Lett., 71 ‘1993) 1994-1997</w:t>
      </w:r>
    </w:p>
    <w:p w14:paraId="6A3036BB" w14:textId="157276FA" w:rsidR="0037656A" w:rsidRDefault="009D7196" w:rsidP="00325609">
      <w:pPr>
        <w:widowControl/>
        <w:jc w:val="left"/>
        <w:rPr>
          <w:ins w:id="17" w:author="NH17A" w:date="2021-01-21T16:09:00Z"/>
        </w:rPr>
      </w:pPr>
      <w:r>
        <w:t xml:space="preserve">[4]Villeneuve D, et al.: “Coherent imaging of an </w:t>
      </w:r>
      <w:proofErr w:type="spellStart"/>
      <w:r>
        <w:t>attosecond</w:t>
      </w:r>
      <w:proofErr w:type="spellEnd"/>
      <w:r>
        <w:t xml:space="preserve"> electron wave packet”, Science, 356(2017) 1150-1153</w:t>
      </w:r>
    </w:p>
    <w:p w14:paraId="5BBA8D56" w14:textId="49287536" w:rsidR="00FB65F2" w:rsidRDefault="00FB65F2" w:rsidP="00325609">
      <w:pPr>
        <w:widowControl/>
        <w:jc w:val="left"/>
        <w:rPr>
          <w:ins w:id="18" w:author="NH17A" w:date="2021-01-09T17:55:00Z"/>
        </w:rPr>
      </w:pPr>
      <w:ins w:id="19" w:author="NH17A" w:date="2021-01-21T16:09:00Z">
        <w:r>
          <w:t>[5]</w:t>
        </w:r>
      </w:ins>
    </w:p>
    <w:p w14:paraId="07B36459" w14:textId="77777777" w:rsidR="00325609" w:rsidRDefault="00325609" w:rsidP="00325609">
      <w:pPr>
        <w:widowControl/>
        <w:jc w:val="left"/>
      </w:pPr>
    </w:p>
    <w:p w14:paraId="5A689034" w14:textId="77777777" w:rsidR="00AC1973" w:rsidRDefault="00AC1973" w:rsidP="00756E1B">
      <w:r>
        <w:rPr>
          <w:rFonts w:hint="eastAsia"/>
        </w:rPr>
        <w:t>謝辞</w:t>
      </w:r>
    </w:p>
    <w:p w14:paraId="5CFBB98E" w14:textId="3E19E3CF" w:rsidR="00AC1973" w:rsidRPr="00AE18B9" w:rsidRDefault="00AC1973" w:rsidP="00756E1B">
      <w:r>
        <w:lastRenderedPageBreak/>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sectPr w:rsidR="00AC1973" w:rsidRPr="00AE18B9">
      <w:headerReference w:type="even" r:id="rId36"/>
      <w:headerReference w:type="default" r:id="rId37"/>
      <w:footerReference w:type="even" r:id="rId38"/>
      <w:footerReference w:type="default" r:id="rId39"/>
      <w:headerReference w:type="first" r:id="rId40"/>
      <w:footerReference w:type="first" r:id="rId4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04AD6" w14:textId="77777777" w:rsidR="00AB1B80" w:rsidRDefault="00AB1B80" w:rsidP="00815EEF">
      <w:r>
        <w:separator/>
      </w:r>
    </w:p>
  </w:endnote>
  <w:endnote w:type="continuationSeparator" w:id="0">
    <w:p w14:paraId="0907914C" w14:textId="77777777" w:rsidR="00AB1B80" w:rsidRDefault="00AB1B80"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41621" w14:textId="77777777" w:rsidR="00927A54" w:rsidRDefault="00927A5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7C40A" w14:textId="77777777" w:rsidR="00927A54" w:rsidRDefault="00927A5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A93DD" w14:textId="77777777" w:rsidR="00927A54" w:rsidRDefault="00927A5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09B5C" w14:textId="77777777" w:rsidR="00AB1B80" w:rsidRDefault="00AB1B80" w:rsidP="00815EEF">
      <w:r>
        <w:separator/>
      </w:r>
    </w:p>
  </w:footnote>
  <w:footnote w:type="continuationSeparator" w:id="0">
    <w:p w14:paraId="68E232D0" w14:textId="77777777" w:rsidR="00AB1B80" w:rsidRDefault="00AB1B80" w:rsidP="00815E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8A76A" w14:textId="77777777" w:rsidR="00927A54" w:rsidRDefault="00927A54">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C0A36" w14:textId="77777777" w:rsidR="00927A54" w:rsidRDefault="00927A54">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3CD38" w14:textId="77777777" w:rsidR="00927A54" w:rsidRDefault="00927A54">
    <w:pPr>
      <w:pStyle w:val="a3"/>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7A">
    <w15:presenceInfo w15:providerId="None" w15:userId="NH17A"/>
  </w15:person>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902C3"/>
    <w:rsid w:val="00090EC2"/>
    <w:rsid w:val="0009205E"/>
    <w:rsid w:val="00094109"/>
    <w:rsid w:val="000A04CD"/>
    <w:rsid w:val="000A2EA0"/>
    <w:rsid w:val="000A4688"/>
    <w:rsid w:val="000A4E1A"/>
    <w:rsid w:val="000A57DA"/>
    <w:rsid w:val="000B242B"/>
    <w:rsid w:val="000B262F"/>
    <w:rsid w:val="000B3C84"/>
    <w:rsid w:val="000B571C"/>
    <w:rsid w:val="000B6949"/>
    <w:rsid w:val="000C1612"/>
    <w:rsid w:val="000C2714"/>
    <w:rsid w:val="000C2C4D"/>
    <w:rsid w:val="000C3DBC"/>
    <w:rsid w:val="000C4EFE"/>
    <w:rsid w:val="000C6CAB"/>
    <w:rsid w:val="000C7BF0"/>
    <w:rsid w:val="000D5FBF"/>
    <w:rsid w:val="000D685C"/>
    <w:rsid w:val="000E14AB"/>
    <w:rsid w:val="000E1736"/>
    <w:rsid w:val="000E1981"/>
    <w:rsid w:val="000E3359"/>
    <w:rsid w:val="000E4A36"/>
    <w:rsid w:val="000E6354"/>
    <w:rsid w:val="000E79BA"/>
    <w:rsid w:val="000F00A7"/>
    <w:rsid w:val="000F4A30"/>
    <w:rsid w:val="000F4D08"/>
    <w:rsid w:val="000F7D80"/>
    <w:rsid w:val="00101854"/>
    <w:rsid w:val="00102E04"/>
    <w:rsid w:val="00106704"/>
    <w:rsid w:val="00112DD7"/>
    <w:rsid w:val="00115EEC"/>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909"/>
    <w:rsid w:val="00194528"/>
    <w:rsid w:val="00195833"/>
    <w:rsid w:val="00195AFE"/>
    <w:rsid w:val="00197736"/>
    <w:rsid w:val="001A0448"/>
    <w:rsid w:val="001A2B38"/>
    <w:rsid w:val="001A3ADD"/>
    <w:rsid w:val="001A7AF4"/>
    <w:rsid w:val="001A7B9A"/>
    <w:rsid w:val="001B00C0"/>
    <w:rsid w:val="001B1BCB"/>
    <w:rsid w:val="001B3C46"/>
    <w:rsid w:val="001B5E4C"/>
    <w:rsid w:val="001B60BE"/>
    <w:rsid w:val="001B6B28"/>
    <w:rsid w:val="001B727D"/>
    <w:rsid w:val="001C2AA9"/>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6665"/>
    <w:rsid w:val="00206E99"/>
    <w:rsid w:val="00216A35"/>
    <w:rsid w:val="00220866"/>
    <w:rsid w:val="00222FFD"/>
    <w:rsid w:val="00223A30"/>
    <w:rsid w:val="00224308"/>
    <w:rsid w:val="00224393"/>
    <w:rsid w:val="00224D9A"/>
    <w:rsid w:val="002258D1"/>
    <w:rsid w:val="00230E13"/>
    <w:rsid w:val="00231C17"/>
    <w:rsid w:val="00233617"/>
    <w:rsid w:val="002401E5"/>
    <w:rsid w:val="00240597"/>
    <w:rsid w:val="002418F0"/>
    <w:rsid w:val="0024286D"/>
    <w:rsid w:val="00242901"/>
    <w:rsid w:val="00242AF6"/>
    <w:rsid w:val="002453F2"/>
    <w:rsid w:val="00246F1F"/>
    <w:rsid w:val="0025170C"/>
    <w:rsid w:val="00252DE5"/>
    <w:rsid w:val="002546D2"/>
    <w:rsid w:val="00255837"/>
    <w:rsid w:val="00256111"/>
    <w:rsid w:val="0026712F"/>
    <w:rsid w:val="00267E28"/>
    <w:rsid w:val="00272A61"/>
    <w:rsid w:val="0027760D"/>
    <w:rsid w:val="00277D5D"/>
    <w:rsid w:val="00280042"/>
    <w:rsid w:val="00283837"/>
    <w:rsid w:val="00283FAB"/>
    <w:rsid w:val="00284126"/>
    <w:rsid w:val="0029270B"/>
    <w:rsid w:val="0029608B"/>
    <w:rsid w:val="00297538"/>
    <w:rsid w:val="00297DD5"/>
    <w:rsid w:val="002A02BA"/>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209B4"/>
    <w:rsid w:val="00325609"/>
    <w:rsid w:val="003300E9"/>
    <w:rsid w:val="00331334"/>
    <w:rsid w:val="00332F04"/>
    <w:rsid w:val="003346B3"/>
    <w:rsid w:val="00334A61"/>
    <w:rsid w:val="00337316"/>
    <w:rsid w:val="003400CC"/>
    <w:rsid w:val="00341957"/>
    <w:rsid w:val="00341F6E"/>
    <w:rsid w:val="0034279B"/>
    <w:rsid w:val="00343C72"/>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700C9"/>
    <w:rsid w:val="00373C62"/>
    <w:rsid w:val="0037656A"/>
    <w:rsid w:val="00385747"/>
    <w:rsid w:val="00385F76"/>
    <w:rsid w:val="003927D1"/>
    <w:rsid w:val="003949D2"/>
    <w:rsid w:val="00394E86"/>
    <w:rsid w:val="00397335"/>
    <w:rsid w:val="00397F7D"/>
    <w:rsid w:val="003A1818"/>
    <w:rsid w:val="003A423F"/>
    <w:rsid w:val="003A4D83"/>
    <w:rsid w:val="003A5CCF"/>
    <w:rsid w:val="003A63AA"/>
    <w:rsid w:val="003A6584"/>
    <w:rsid w:val="003B09BD"/>
    <w:rsid w:val="003B12A2"/>
    <w:rsid w:val="003B7C49"/>
    <w:rsid w:val="003C0D54"/>
    <w:rsid w:val="003C0E53"/>
    <w:rsid w:val="003C352D"/>
    <w:rsid w:val="003D1250"/>
    <w:rsid w:val="003D3409"/>
    <w:rsid w:val="003D3A5F"/>
    <w:rsid w:val="003D4D8A"/>
    <w:rsid w:val="003E1C1C"/>
    <w:rsid w:val="003E2902"/>
    <w:rsid w:val="003E6C92"/>
    <w:rsid w:val="003E79C1"/>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64CC"/>
    <w:rsid w:val="004B0458"/>
    <w:rsid w:val="004B0C35"/>
    <w:rsid w:val="004B2D0D"/>
    <w:rsid w:val="004B3505"/>
    <w:rsid w:val="004B4191"/>
    <w:rsid w:val="004B57DB"/>
    <w:rsid w:val="004B6AAF"/>
    <w:rsid w:val="004C1B02"/>
    <w:rsid w:val="004C22BF"/>
    <w:rsid w:val="004C2CC9"/>
    <w:rsid w:val="004C5345"/>
    <w:rsid w:val="004C5D3F"/>
    <w:rsid w:val="004C7162"/>
    <w:rsid w:val="004D2E39"/>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5332"/>
    <w:rsid w:val="005353CF"/>
    <w:rsid w:val="005361C1"/>
    <w:rsid w:val="00540C4B"/>
    <w:rsid w:val="005415ED"/>
    <w:rsid w:val="00541BF4"/>
    <w:rsid w:val="005435C7"/>
    <w:rsid w:val="005436E1"/>
    <w:rsid w:val="00543FCC"/>
    <w:rsid w:val="00544839"/>
    <w:rsid w:val="00545D82"/>
    <w:rsid w:val="00547B54"/>
    <w:rsid w:val="00552F97"/>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83048"/>
    <w:rsid w:val="00584F86"/>
    <w:rsid w:val="00585427"/>
    <w:rsid w:val="005856BE"/>
    <w:rsid w:val="00585D37"/>
    <w:rsid w:val="00587AAD"/>
    <w:rsid w:val="00591CFE"/>
    <w:rsid w:val="00594A81"/>
    <w:rsid w:val="00595232"/>
    <w:rsid w:val="00596CE3"/>
    <w:rsid w:val="005978E1"/>
    <w:rsid w:val="005A0E08"/>
    <w:rsid w:val="005A579B"/>
    <w:rsid w:val="005A5B83"/>
    <w:rsid w:val="005A5DBF"/>
    <w:rsid w:val="005A7E12"/>
    <w:rsid w:val="005B1C93"/>
    <w:rsid w:val="005B1D2D"/>
    <w:rsid w:val="005B29A6"/>
    <w:rsid w:val="005B3DB3"/>
    <w:rsid w:val="005B774C"/>
    <w:rsid w:val="005B7DF6"/>
    <w:rsid w:val="005C4095"/>
    <w:rsid w:val="005C6263"/>
    <w:rsid w:val="005C63FE"/>
    <w:rsid w:val="005D0008"/>
    <w:rsid w:val="005D18D0"/>
    <w:rsid w:val="005D30DA"/>
    <w:rsid w:val="005D4C83"/>
    <w:rsid w:val="005D4E8F"/>
    <w:rsid w:val="005D5366"/>
    <w:rsid w:val="005E2761"/>
    <w:rsid w:val="005E6FFE"/>
    <w:rsid w:val="005E7B38"/>
    <w:rsid w:val="005F21EF"/>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3F4B"/>
    <w:rsid w:val="0063452A"/>
    <w:rsid w:val="00641152"/>
    <w:rsid w:val="00646332"/>
    <w:rsid w:val="00651888"/>
    <w:rsid w:val="00651889"/>
    <w:rsid w:val="006532FD"/>
    <w:rsid w:val="00654B96"/>
    <w:rsid w:val="0066782C"/>
    <w:rsid w:val="00667AEA"/>
    <w:rsid w:val="00670F5C"/>
    <w:rsid w:val="006746A8"/>
    <w:rsid w:val="0067576B"/>
    <w:rsid w:val="00681989"/>
    <w:rsid w:val="006844C0"/>
    <w:rsid w:val="00684EFF"/>
    <w:rsid w:val="0068552D"/>
    <w:rsid w:val="00685896"/>
    <w:rsid w:val="00690EC0"/>
    <w:rsid w:val="006933A1"/>
    <w:rsid w:val="00694E32"/>
    <w:rsid w:val="00695533"/>
    <w:rsid w:val="006A0686"/>
    <w:rsid w:val="006A4C96"/>
    <w:rsid w:val="006A523D"/>
    <w:rsid w:val="006B02E9"/>
    <w:rsid w:val="006B0905"/>
    <w:rsid w:val="006B0BF9"/>
    <w:rsid w:val="006B0C61"/>
    <w:rsid w:val="006B0DAC"/>
    <w:rsid w:val="006B25AE"/>
    <w:rsid w:val="006B64AE"/>
    <w:rsid w:val="006B6D14"/>
    <w:rsid w:val="006B747D"/>
    <w:rsid w:val="006C3410"/>
    <w:rsid w:val="006C6ED4"/>
    <w:rsid w:val="006C762B"/>
    <w:rsid w:val="006D067E"/>
    <w:rsid w:val="006D1013"/>
    <w:rsid w:val="006E3257"/>
    <w:rsid w:val="006F0A79"/>
    <w:rsid w:val="006F6A1C"/>
    <w:rsid w:val="00700167"/>
    <w:rsid w:val="00702A44"/>
    <w:rsid w:val="0070437E"/>
    <w:rsid w:val="00704D93"/>
    <w:rsid w:val="00710124"/>
    <w:rsid w:val="00710FF3"/>
    <w:rsid w:val="00712BA9"/>
    <w:rsid w:val="00714024"/>
    <w:rsid w:val="0071637C"/>
    <w:rsid w:val="00720546"/>
    <w:rsid w:val="00720630"/>
    <w:rsid w:val="00720D37"/>
    <w:rsid w:val="007239B1"/>
    <w:rsid w:val="00726280"/>
    <w:rsid w:val="00732D4F"/>
    <w:rsid w:val="00732F3E"/>
    <w:rsid w:val="00735275"/>
    <w:rsid w:val="007378FF"/>
    <w:rsid w:val="0074015A"/>
    <w:rsid w:val="0074759E"/>
    <w:rsid w:val="00750DF2"/>
    <w:rsid w:val="0075376C"/>
    <w:rsid w:val="007547D9"/>
    <w:rsid w:val="0075489E"/>
    <w:rsid w:val="00756E1B"/>
    <w:rsid w:val="007606CF"/>
    <w:rsid w:val="0076398F"/>
    <w:rsid w:val="007668D5"/>
    <w:rsid w:val="0076748D"/>
    <w:rsid w:val="00767C5E"/>
    <w:rsid w:val="007703CE"/>
    <w:rsid w:val="0077311B"/>
    <w:rsid w:val="00773536"/>
    <w:rsid w:val="00773C20"/>
    <w:rsid w:val="00774F67"/>
    <w:rsid w:val="00782834"/>
    <w:rsid w:val="00783D92"/>
    <w:rsid w:val="00795594"/>
    <w:rsid w:val="007A2386"/>
    <w:rsid w:val="007A33E3"/>
    <w:rsid w:val="007A387E"/>
    <w:rsid w:val="007A472C"/>
    <w:rsid w:val="007A484D"/>
    <w:rsid w:val="007A6493"/>
    <w:rsid w:val="007B1FD5"/>
    <w:rsid w:val="007B2010"/>
    <w:rsid w:val="007B70B4"/>
    <w:rsid w:val="007B7405"/>
    <w:rsid w:val="007C3902"/>
    <w:rsid w:val="007C6B41"/>
    <w:rsid w:val="007D19D5"/>
    <w:rsid w:val="007D1EE4"/>
    <w:rsid w:val="007D6189"/>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6791"/>
    <w:rsid w:val="00847AB9"/>
    <w:rsid w:val="0085064F"/>
    <w:rsid w:val="00855D75"/>
    <w:rsid w:val="00864888"/>
    <w:rsid w:val="00864DDB"/>
    <w:rsid w:val="00867469"/>
    <w:rsid w:val="00867B5B"/>
    <w:rsid w:val="00870934"/>
    <w:rsid w:val="008719D8"/>
    <w:rsid w:val="008722DB"/>
    <w:rsid w:val="00872376"/>
    <w:rsid w:val="00873964"/>
    <w:rsid w:val="008762BF"/>
    <w:rsid w:val="00880123"/>
    <w:rsid w:val="00885589"/>
    <w:rsid w:val="00887F72"/>
    <w:rsid w:val="00891ACC"/>
    <w:rsid w:val="0089311E"/>
    <w:rsid w:val="00895B58"/>
    <w:rsid w:val="00896C40"/>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1A9F"/>
    <w:rsid w:val="008F3A01"/>
    <w:rsid w:val="008F53EB"/>
    <w:rsid w:val="008F5426"/>
    <w:rsid w:val="008F5546"/>
    <w:rsid w:val="009002C8"/>
    <w:rsid w:val="0090187C"/>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401F6"/>
    <w:rsid w:val="00942A00"/>
    <w:rsid w:val="00943668"/>
    <w:rsid w:val="009436C1"/>
    <w:rsid w:val="00943D0F"/>
    <w:rsid w:val="00944380"/>
    <w:rsid w:val="00945600"/>
    <w:rsid w:val="009465B9"/>
    <w:rsid w:val="00946EC5"/>
    <w:rsid w:val="009517A2"/>
    <w:rsid w:val="009522C3"/>
    <w:rsid w:val="009523BA"/>
    <w:rsid w:val="00952C42"/>
    <w:rsid w:val="00953D4E"/>
    <w:rsid w:val="00953E73"/>
    <w:rsid w:val="00954AAC"/>
    <w:rsid w:val="00955487"/>
    <w:rsid w:val="009554B4"/>
    <w:rsid w:val="00956437"/>
    <w:rsid w:val="00957177"/>
    <w:rsid w:val="0096540E"/>
    <w:rsid w:val="009657E7"/>
    <w:rsid w:val="00965856"/>
    <w:rsid w:val="00966A8C"/>
    <w:rsid w:val="009722C6"/>
    <w:rsid w:val="00972484"/>
    <w:rsid w:val="00972CB3"/>
    <w:rsid w:val="009764B8"/>
    <w:rsid w:val="009831DE"/>
    <w:rsid w:val="00984DD7"/>
    <w:rsid w:val="00985B51"/>
    <w:rsid w:val="00987368"/>
    <w:rsid w:val="00987768"/>
    <w:rsid w:val="00987F19"/>
    <w:rsid w:val="009915EB"/>
    <w:rsid w:val="00992FB0"/>
    <w:rsid w:val="00994790"/>
    <w:rsid w:val="00994B1C"/>
    <w:rsid w:val="009A2C16"/>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615D"/>
    <w:rsid w:val="00A01EF3"/>
    <w:rsid w:val="00A02ED4"/>
    <w:rsid w:val="00A0363C"/>
    <w:rsid w:val="00A061C7"/>
    <w:rsid w:val="00A11268"/>
    <w:rsid w:val="00A20497"/>
    <w:rsid w:val="00A22F56"/>
    <w:rsid w:val="00A23A1A"/>
    <w:rsid w:val="00A277C2"/>
    <w:rsid w:val="00A351BE"/>
    <w:rsid w:val="00A35C97"/>
    <w:rsid w:val="00A43B34"/>
    <w:rsid w:val="00A47489"/>
    <w:rsid w:val="00A47AEC"/>
    <w:rsid w:val="00A50622"/>
    <w:rsid w:val="00A51237"/>
    <w:rsid w:val="00A56B1B"/>
    <w:rsid w:val="00A57019"/>
    <w:rsid w:val="00A5721C"/>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DA3"/>
    <w:rsid w:val="00A95BB4"/>
    <w:rsid w:val="00AA0D88"/>
    <w:rsid w:val="00AA0E22"/>
    <w:rsid w:val="00AA1B73"/>
    <w:rsid w:val="00AA3EDF"/>
    <w:rsid w:val="00AA5EA1"/>
    <w:rsid w:val="00AB085B"/>
    <w:rsid w:val="00AB1B80"/>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4468"/>
    <w:rsid w:val="00AF4AEB"/>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29DC"/>
    <w:rsid w:val="00B74B3B"/>
    <w:rsid w:val="00B759E6"/>
    <w:rsid w:val="00B7679E"/>
    <w:rsid w:val="00B900F6"/>
    <w:rsid w:val="00B91E93"/>
    <w:rsid w:val="00B92175"/>
    <w:rsid w:val="00B925E0"/>
    <w:rsid w:val="00B93238"/>
    <w:rsid w:val="00B96580"/>
    <w:rsid w:val="00BA1757"/>
    <w:rsid w:val="00BA769C"/>
    <w:rsid w:val="00BB3015"/>
    <w:rsid w:val="00BB3758"/>
    <w:rsid w:val="00BB3FC3"/>
    <w:rsid w:val="00BB51F7"/>
    <w:rsid w:val="00BB72F4"/>
    <w:rsid w:val="00BC0D35"/>
    <w:rsid w:val="00BC2164"/>
    <w:rsid w:val="00BC293D"/>
    <w:rsid w:val="00BC4188"/>
    <w:rsid w:val="00BC7904"/>
    <w:rsid w:val="00BD16ED"/>
    <w:rsid w:val="00BD17D9"/>
    <w:rsid w:val="00BD65CE"/>
    <w:rsid w:val="00BD6D90"/>
    <w:rsid w:val="00BE73AE"/>
    <w:rsid w:val="00BE7AE1"/>
    <w:rsid w:val="00BF3C46"/>
    <w:rsid w:val="00BF459D"/>
    <w:rsid w:val="00BF4AEE"/>
    <w:rsid w:val="00BF70BD"/>
    <w:rsid w:val="00C0103A"/>
    <w:rsid w:val="00C01CD4"/>
    <w:rsid w:val="00C01E07"/>
    <w:rsid w:val="00C05C15"/>
    <w:rsid w:val="00C05FAD"/>
    <w:rsid w:val="00C062AC"/>
    <w:rsid w:val="00C07993"/>
    <w:rsid w:val="00C1169C"/>
    <w:rsid w:val="00C16CF3"/>
    <w:rsid w:val="00C17945"/>
    <w:rsid w:val="00C211B9"/>
    <w:rsid w:val="00C22355"/>
    <w:rsid w:val="00C27FDD"/>
    <w:rsid w:val="00C30547"/>
    <w:rsid w:val="00C36598"/>
    <w:rsid w:val="00C373C4"/>
    <w:rsid w:val="00C375A2"/>
    <w:rsid w:val="00C4307E"/>
    <w:rsid w:val="00C432A3"/>
    <w:rsid w:val="00C46114"/>
    <w:rsid w:val="00C475D5"/>
    <w:rsid w:val="00C53719"/>
    <w:rsid w:val="00C544AB"/>
    <w:rsid w:val="00C552B9"/>
    <w:rsid w:val="00C55F16"/>
    <w:rsid w:val="00C60DBE"/>
    <w:rsid w:val="00C63111"/>
    <w:rsid w:val="00C63C3B"/>
    <w:rsid w:val="00C64595"/>
    <w:rsid w:val="00C70436"/>
    <w:rsid w:val="00C7172D"/>
    <w:rsid w:val="00C727F7"/>
    <w:rsid w:val="00C72C4D"/>
    <w:rsid w:val="00C74343"/>
    <w:rsid w:val="00C74F1B"/>
    <w:rsid w:val="00C75986"/>
    <w:rsid w:val="00C76C2E"/>
    <w:rsid w:val="00C80446"/>
    <w:rsid w:val="00C80612"/>
    <w:rsid w:val="00C817D3"/>
    <w:rsid w:val="00C828E5"/>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6111"/>
    <w:rsid w:val="00CC632F"/>
    <w:rsid w:val="00CC785D"/>
    <w:rsid w:val="00CD189B"/>
    <w:rsid w:val="00CD5C8E"/>
    <w:rsid w:val="00CD5DBD"/>
    <w:rsid w:val="00CD7D85"/>
    <w:rsid w:val="00CE5F77"/>
    <w:rsid w:val="00CF0279"/>
    <w:rsid w:val="00CF1820"/>
    <w:rsid w:val="00CF38A5"/>
    <w:rsid w:val="00CF59E1"/>
    <w:rsid w:val="00CF7157"/>
    <w:rsid w:val="00D030E7"/>
    <w:rsid w:val="00D06EEB"/>
    <w:rsid w:val="00D1123A"/>
    <w:rsid w:val="00D120B7"/>
    <w:rsid w:val="00D12399"/>
    <w:rsid w:val="00D12F71"/>
    <w:rsid w:val="00D132FD"/>
    <w:rsid w:val="00D16372"/>
    <w:rsid w:val="00D25010"/>
    <w:rsid w:val="00D33C0A"/>
    <w:rsid w:val="00D4073E"/>
    <w:rsid w:val="00D40A69"/>
    <w:rsid w:val="00D4164F"/>
    <w:rsid w:val="00D42A90"/>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4905"/>
    <w:rsid w:val="00DA622D"/>
    <w:rsid w:val="00DA67D2"/>
    <w:rsid w:val="00DA70FD"/>
    <w:rsid w:val="00DB24DF"/>
    <w:rsid w:val="00DB26AB"/>
    <w:rsid w:val="00DB3145"/>
    <w:rsid w:val="00DB5CA5"/>
    <w:rsid w:val="00DB666B"/>
    <w:rsid w:val="00DC0450"/>
    <w:rsid w:val="00DC1370"/>
    <w:rsid w:val="00DD29BF"/>
    <w:rsid w:val="00DD605A"/>
    <w:rsid w:val="00DE2927"/>
    <w:rsid w:val="00DE4BF6"/>
    <w:rsid w:val="00DE4F10"/>
    <w:rsid w:val="00DE590A"/>
    <w:rsid w:val="00DE5DCF"/>
    <w:rsid w:val="00DF066C"/>
    <w:rsid w:val="00DF4FA6"/>
    <w:rsid w:val="00DF6E52"/>
    <w:rsid w:val="00E00542"/>
    <w:rsid w:val="00E00D51"/>
    <w:rsid w:val="00E0156B"/>
    <w:rsid w:val="00E02019"/>
    <w:rsid w:val="00E03F95"/>
    <w:rsid w:val="00E04B09"/>
    <w:rsid w:val="00E07368"/>
    <w:rsid w:val="00E10149"/>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73C"/>
    <w:rsid w:val="00E60EB6"/>
    <w:rsid w:val="00E622BF"/>
    <w:rsid w:val="00E70C5E"/>
    <w:rsid w:val="00E77843"/>
    <w:rsid w:val="00E810C0"/>
    <w:rsid w:val="00E817DF"/>
    <w:rsid w:val="00E81D70"/>
    <w:rsid w:val="00E838B2"/>
    <w:rsid w:val="00E8773E"/>
    <w:rsid w:val="00E91BE1"/>
    <w:rsid w:val="00E92520"/>
    <w:rsid w:val="00E9379C"/>
    <w:rsid w:val="00E93995"/>
    <w:rsid w:val="00E9612F"/>
    <w:rsid w:val="00E967FD"/>
    <w:rsid w:val="00E96BA3"/>
    <w:rsid w:val="00EA0C21"/>
    <w:rsid w:val="00EB1D5B"/>
    <w:rsid w:val="00EB3CF7"/>
    <w:rsid w:val="00EC3B7C"/>
    <w:rsid w:val="00EC4A2B"/>
    <w:rsid w:val="00EC6345"/>
    <w:rsid w:val="00EC74BC"/>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D52"/>
    <w:rsid w:val="00F62A83"/>
    <w:rsid w:val="00F63C3C"/>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4008"/>
    <w:rsid w:val="00FA4351"/>
    <w:rsid w:val="00FA4920"/>
    <w:rsid w:val="00FA63B8"/>
    <w:rsid w:val="00FA66A4"/>
    <w:rsid w:val="00FB65F2"/>
    <w:rsid w:val="00FB7417"/>
    <w:rsid w:val="00FC7222"/>
    <w:rsid w:val="00FC740F"/>
    <w:rsid w:val="00FD4AE8"/>
    <w:rsid w:val="00FD4B4B"/>
    <w:rsid w:val="00FD50F0"/>
    <w:rsid w:val="00FE0F2B"/>
    <w:rsid w:val="00FE2C6D"/>
    <w:rsid w:val="00FE4F37"/>
    <w:rsid w:val="00FE6DF1"/>
    <w:rsid w:val="00FE783F"/>
    <w:rsid w:val="00FF59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ser>
        <c:dLbls>
          <c:showLegendKey val="0"/>
          <c:showVal val="0"/>
          <c:showCatName val="0"/>
          <c:showSerName val="0"/>
          <c:showPercent val="0"/>
          <c:showBubbleSize val="0"/>
        </c:dLbls>
        <c:axId val="233055216"/>
        <c:axId val="233057568"/>
      </c:scatterChart>
      <c:valAx>
        <c:axId val="233055216"/>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3057568"/>
        <c:crosses val="autoZero"/>
        <c:crossBetween val="midCat"/>
        <c:majorUnit val="10"/>
      </c:valAx>
      <c:valAx>
        <c:axId val="23305756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3055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4714</TotalTime>
  <Pages>32</Pages>
  <Words>2376</Words>
  <Characters>13545</Characters>
  <Application>Microsoft Office Word</Application>
  <DocSecurity>0</DocSecurity>
  <Lines>112</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516</cp:revision>
  <cp:lastPrinted>2021-01-27T16:22:00Z</cp:lastPrinted>
  <dcterms:created xsi:type="dcterms:W3CDTF">2021-01-21T02:00:00Z</dcterms:created>
  <dcterms:modified xsi:type="dcterms:W3CDTF">2021-01-27T17:43:00Z</dcterms:modified>
</cp:coreProperties>
</file>